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C1C51" w14:textId="77777777" w:rsidR="00091F7C" w:rsidRPr="00091F7C" w:rsidRDefault="00091F7C" w:rsidP="00091F7C">
      <w:pPr>
        <w:keepNext/>
        <w:keepLines/>
        <w:tabs>
          <w:tab w:val="left" w:pos="454"/>
        </w:tabs>
        <w:spacing w:beforeLines="100" w:before="240" w:afterLines="25" w:after="60"/>
        <w:outlineLvl w:val="3"/>
        <w:rPr>
          <w:rFonts w:cs="Arial"/>
          <w:b/>
          <w:iCs/>
          <w:kern w:val="28"/>
          <w:szCs w:val="24"/>
          <w:lang w:eastAsia="x-none"/>
        </w:rPr>
      </w:pPr>
      <w:r w:rsidRPr="00091F7C">
        <w:rPr>
          <w:rFonts w:cs="Arial"/>
          <w:b/>
          <w:iCs/>
          <w:kern w:val="28"/>
          <w:szCs w:val="24"/>
          <w:lang w:eastAsia="x-none"/>
        </w:rPr>
        <w:t>Arbeiten mit der Word-Vorlage</w:t>
      </w:r>
      <w:r w:rsidR="00700779">
        <w:rPr>
          <w:rFonts w:cs="Arial"/>
          <w:b/>
          <w:iCs/>
          <w:kern w:val="28"/>
          <w:szCs w:val="24"/>
          <w:lang w:eastAsia="x-none"/>
        </w:rPr>
        <w:t xml:space="preserve"> </w:t>
      </w:r>
      <w:r w:rsidR="00700779" w:rsidRPr="00091F7C">
        <w:rPr>
          <w:rFonts w:cs="Arial"/>
          <w:b/>
          <w:iCs/>
          <w:kern w:val="28"/>
          <w:szCs w:val="24"/>
          <w:lang w:eastAsia="x-none"/>
        </w:rPr>
        <w:t>(*.</w:t>
      </w:r>
      <w:proofErr w:type="spellStart"/>
      <w:r w:rsidR="00700779" w:rsidRPr="00091F7C">
        <w:rPr>
          <w:rFonts w:cs="Arial"/>
          <w:b/>
          <w:iCs/>
          <w:kern w:val="28"/>
          <w:szCs w:val="24"/>
          <w:lang w:eastAsia="x-none"/>
        </w:rPr>
        <w:t>dotx</w:t>
      </w:r>
      <w:proofErr w:type="spellEnd"/>
      <w:r w:rsidR="00700779" w:rsidRPr="00091F7C">
        <w:rPr>
          <w:rFonts w:cs="Arial"/>
          <w:b/>
          <w:iCs/>
          <w:kern w:val="28"/>
          <w:szCs w:val="24"/>
          <w:lang w:eastAsia="x-none"/>
        </w:rPr>
        <w:t>)</w:t>
      </w:r>
      <w:r w:rsidR="00700779">
        <w:rPr>
          <w:rFonts w:cs="Arial"/>
          <w:b/>
          <w:iCs/>
          <w:kern w:val="28"/>
          <w:szCs w:val="24"/>
          <w:lang w:eastAsia="x-none"/>
        </w:rPr>
        <w:t xml:space="preserve"> zur Erstellung einer Prüfungsordnung für </w:t>
      </w:r>
      <w:r w:rsidR="00700779">
        <w:rPr>
          <w:rFonts w:cs="Arial"/>
          <w:b/>
          <w:iCs/>
          <w:kern w:val="28"/>
          <w:szCs w:val="24"/>
          <w:lang w:eastAsia="x-none"/>
        </w:rPr>
        <w:br/>
      </w:r>
      <w:r w:rsidR="00700779" w:rsidRPr="00700779">
        <w:rPr>
          <w:rFonts w:cs="Arial"/>
          <w:b/>
          <w:i/>
          <w:iCs/>
          <w:kern w:val="28"/>
          <w:szCs w:val="24"/>
          <w:lang w:eastAsia="x-none"/>
        </w:rPr>
        <w:t>Bachelor</w:t>
      </w:r>
      <w:r w:rsidR="00700779">
        <w:rPr>
          <w:rFonts w:cs="Arial"/>
          <w:b/>
          <w:iCs/>
          <w:kern w:val="28"/>
          <w:szCs w:val="24"/>
          <w:lang w:eastAsia="x-none"/>
        </w:rPr>
        <w:t>studiengänge</w:t>
      </w:r>
      <w:r w:rsidRPr="00091F7C">
        <w:rPr>
          <w:rFonts w:cs="Arial"/>
          <w:b/>
          <w:iCs/>
          <w:kern w:val="28"/>
          <w:szCs w:val="24"/>
          <w:lang w:eastAsia="x-none"/>
        </w:rPr>
        <w:t xml:space="preserve"> </w:t>
      </w:r>
    </w:p>
    <w:p w14:paraId="14C74810" w14:textId="77777777" w:rsidR="00E12CB0" w:rsidRPr="007E4B45" w:rsidRDefault="00216C56" w:rsidP="007E4B45">
      <w:pPr>
        <w:pStyle w:val="AufzhlungStrichTH"/>
        <w:spacing w:before="120" w:after="120"/>
        <w:contextualSpacing w:val="0"/>
      </w:pPr>
      <w:r w:rsidRPr="00472822">
        <w:rPr>
          <w:rStyle w:val="THRot"/>
        </w:rPr>
        <w:t>Rote Schrift = fakultäts-/studiengangspezifische Anpassung erforderlich bzw. möglich</w:t>
      </w:r>
      <w:r>
        <w:t xml:space="preserve">. </w:t>
      </w:r>
      <w:r>
        <w:br/>
      </w:r>
      <w:r w:rsidR="00091F7C" w:rsidRPr="00091F7C">
        <w:t xml:space="preserve">Zur Anpassung </w:t>
      </w:r>
      <w:r w:rsidR="00091F7C" w:rsidRPr="00216C56">
        <w:rPr>
          <w:color w:val="auto"/>
        </w:rPr>
        <w:t xml:space="preserve">überschreiben Sie die rot gesetzten Textstellen </w:t>
      </w:r>
      <w:r w:rsidRPr="00216C56">
        <w:rPr>
          <w:color w:val="auto"/>
        </w:rPr>
        <w:t xml:space="preserve">bitte </w:t>
      </w:r>
      <w:r w:rsidR="00091F7C" w:rsidRPr="00216C56">
        <w:rPr>
          <w:color w:val="auto"/>
        </w:rPr>
        <w:t>in Schwarz.</w:t>
      </w:r>
    </w:p>
    <w:p w14:paraId="3C24525F" w14:textId="77777777" w:rsidR="00862BD7" w:rsidRDefault="00862BD7" w:rsidP="007E4B45">
      <w:pPr>
        <w:pStyle w:val="AufzhlungStrichTH"/>
        <w:spacing w:after="120"/>
        <w:contextualSpacing w:val="0"/>
      </w:pPr>
      <w:r>
        <w:rPr>
          <w:rStyle w:val="THRot"/>
        </w:rPr>
        <w:t>Nichtzutreffendes bitte streichen</w:t>
      </w:r>
      <w:r w:rsidRPr="008C2741">
        <w:t>.</w:t>
      </w:r>
    </w:p>
    <w:p w14:paraId="5878E811" w14:textId="77777777" w:rsidR="002A054A" w:rsidRPr="007E4B45" w:rsidRDefault="002A054A" w:rsidP="007E4B45">
      <w:pPr>
        <w:pStyle w:val="AufzhlungStrichTH"/>
        <w:spacing w:before="120" w:after="120"/>
        <w:contextualSpacing w:val="0"/>
        <w:rPr>
          <w:color w:val="C00000"/>
        </w:rPr>
      </w:pPr>
      <w:r w:rsidRPr="007E4B45">
        <w:rPr>
          <w:color w:val="C00000"/>
          <w:highlight w:val="yellow"/>
        </w:rPr>
        <w:t>Rote Schrift und gelb unterlegt</w:t>
      </w:r>
      <w:r w:rsidRPr="007E4B45">
        <w:rPr>
          <w:color w:val="C00000"/>
        </w:rPr>
        <w:t xml:space="preserve"> = nur relevant bei einem echten Teilzeitstudiengang mit eigens geregelten Voraussetzungen und der Festlegung einer eigenen Regelstudienzeit (siehe § 1 Abs. 1 Satz 3, § 3 Abs. 6, § 4 Abs. 1, Anlagen 1b und 3)</w:t>
      </w:r>
    </w:p>
    <w:p w14:paraId="316BC10C" w14:textId="77777777" w:rsidR="00CB2A9A" w:rsidRPr="00523AED" w:rsidRDefault="00CB2A9A" w:rsidP="00CB2A9A">
      <w:pPr>
        <w:pStyle w:val="AufzhlungStrichTH"/>
        <w:spacing w:before="120" w:after="120"/>
        <w:contextualSpacing w:val="0"/>
        <w:rPr>
          <w:color w:val="FF0000"/>
        </w:rPr>
      </w:pPr>
      <w:r w:rsidRPr="007E4B45">
        <w:rPr>
          <w:color w:val="C00000"/>
          <w:highlight w:val="green"/>
        </w:rPr>
        <w:t>Rote Schrift und grün unterlegt</w:t>
      </w:r>
      <w:r w:rsidRPr="007E4B45">
        <w:rPr>
          <w:color w:val="C00000"/>
        </w:rPr>
        <w:t xml:space="preserve"> = Regelfall: Die Fakultät entwickelt einen alternativen Studienverlaufsplan (AVP), um eine Teilzeitstudierbarkeit vorzustellen. Die Regelstudienzeit des Vollzeit-Studiengangs bleibt hier unverändert.</w:t>
      </w:r>
    </w:p>
    <w:p w14:paraId="0DD9C048" w14:textId="74327DDE" w:rsidR="00091F7C" w:rsidRPr="006807B8" w:rsidRDefault="00E12CB0" w:rsidP="00113209">
      <w:pPr>
        <w:pStyle w:val="LauterText"/>
        <w:spacing w:afterLines="0" w:after="0"/>
        <w:rPr>
          <w:sz w:val="34"/>
          <w:szCs w:val="34"/>
        </w:rPr>
      </w:pPr>
      <w:r w:rsidRPr="006807B8">
        <w:rPr>
          <w:sz w:val="34"/>
          <w:szCs w:val="34"/>
        </w:rPr>
        <w:t xml:space="preserve">Es dürfen nur die roten Textstellen verändert </w:t>
      </w:r>
      <w:r w:rsidRPr="006807B8">
        <w:rPr>
          <w:noProof/>
          <w:sz w:val="34"/>
          <w:szCs w:val="34"/>
        </w:rPr>
        <w:t>oder</w:t>
      </w:r>
      <w:r w:rsidRPr="006807B8">
        <w:rPr>
          <w:sz w:val="34"/>
          <w:szCs w:val="34"/>
        </w:rPr>
        <w:t xml:space="preserve"> gestrichen werden!</w:t>
      </w:r>
    </w:p>
    <w:p w14:paraId="75B2323D" w14:textId="77777777" w:rsidR="00091F7C" w:rsidRPr="00091F7C" w:rsidRDefault="00091F7C" w:rsidP="006A5C9F">
      <w:pPr>
        <w:pStyle w:val="AufzhlungStrichTH"/>
        <w:spacing w:before="120" w:after="120"/>
        <w:contextualSpacing w:val="0"/>
      </w:pPr>
      <w:r w:rsidRPr="00091F7C">
        <w:t xml:space="preserve">Der Text ist über </w:t>
      </w:r>
      <w:r w:rsidRPr="00091F7C">
        <w:rPr>
          <w:b/>
        </w:rPr>
        <w:t>Formatvorlagen</w:t>
      </w:r>
      <w:r w:rsidRPr="00091F7C">
        <w:t xml:space="preserve"> formatiert. Bitte nutzen Sie die Formatvorlagen (Strg-Shift-Alt S zur Ansicht der Formatvorlagen-Palette), wenn Sie neuen Text formatieren möchten.</w:t>
      </w:r>
    </w:p>
    <w:p w14:paraId="503E552E" w14:textId="77777777" w:rsidR="00091F7C" w:rsidRPr="00091F7C" w:rsidRDefault="00091F7C" w:rsidP="006A5C9F">
      <w:pPr>
        <w:pStyle w:val="AufzhlungStrichTH"/>
        <w:spacing w:before="120" w:after="120"/>
        <w:contextualSpacing w:val="0"/>
      </w:pPr>
      <w:r w:rsidRPr="00091F7C">
        <w:t xml:space="preserve">Wenn Sie Texte in dieses Dokument hineinkopieren möchten: rechte Maustaste &gt; </w:t>
      </w:r>
      <w:r w:rsidRPr="00091F7C">
        <w:rPr>
          <w:noProof/>
        </w:rPr>
        <w:t>Einfüge</w:t>
      </w:r>
      <w:r w:rsidR="00B9609F">
        <w:rPr>
          <w:noProof/>
        </w:rPr>
        <w:softHyphen/>
      </w:r>
      <w:r w:rsidRPr="00091F7C">
        <w:rPr>
          <w:noProof/>
        </w:rPr>
        <w:t>optionen</w:t>
      </w:r>
      <w:r w:rsidRPr="00091F7C">
        <w:t xml:space="preserve">: </w:t>
      </w:r>
      <w:r w:rsidRPr="00091F7C">
        <w:rPr>
          <w:b/>
        </w:rPr>
        <w:t>Nur den Text übernehmen,</w:t>
      </w:r>
      <w:r w:rsidRPr="00091F7C">
        <w:t xml:space="preserve"> um zu verhindern, dass ungewollte Formatierungen in das Dokument kommen.</w:t>
      </w:r>
    </w:p>
    <w:p w14:paraId="0256ABD8" w14:textId="77777777" w:rsidR="006C10A7" w:rsidRDefault="00700779" w:rsidP="00700779">
      <w:pPr>
        <w:pStyle w:val="AufzhlungStrichTH"/>
        <w:spacing w:after="120"/>
      </w:pPr>
      <w:r>
        <w:t>Bitte denken Sie daran, a</w:t>
      </w:r>
      <w:r w:rsidR="006C10A7">
        <w:t>m Ende das Inhaltsverzeichnis zu aktualisieren.</w:t>
      </w:r>
    </w:p>
    <w:tbl>
      <w:tblPr>
        <w:tblStyle w:val="TabelleTHKlnmitErgebniszeile"/>
        <w:tblpPr w:leftFromText="142" w:rightFromText="142" w:horzAnchor="margin" w:tblpYSpec="bottom"/>
        <w:tblW w:w="8647" w:type="dxa"/>
        <w:tblLayout w:type="fixed"/>
        <w:tblLook w:val="01A0" w:firstRow="1" w:lastRow="0" w:firstColumn="1" w:lastColumn="1" w:noHBand="0" w:noVBand="0"/>
      </w:tblPr>
      <w:tblGrid>
        <w:gridCol w:w="2127"/>
        <w:gridCol w:w="1984"/>
        <w:gridCol w:w="1843"/>
        <w:gridCol w:w="2693"/>
      </w:tblGrid>
      <w:tr w:rsidR="00216C56" w:rsidRPr="00F445E7" w14:paraId="03830FA2" w14:textId="77777777" w:rsidTr="007C72DE">
        <w:trPr>
          <w:cnfStyle w:val="100000000000" w:firstRow="1" w:lastRow="0" w:firstColumn="0" w:lastColumn="0" w:oddVBand="0" w:evenVBand="0" w:oddHBand="0" w:evenHBand="0" w:firstRowFirstColumn="0" w:firstRowLastColumn="0" w:lastRowFirstColumn="0" w:lastRowLastColumn="0"/>
          <w:trHeight w:val="369"/>
        </w:trPr>
        <w:tc>
          <w:tcPr>
            <w:tcW w:w="2127" w:type="dxa"/>
            <w:vAlign w:val="center"/>
          </w:tcPr>
          <w:p w14:paraId="520B20AF" w14:textId="77777777" w:rsidR="00216C56" w:rsidRPr="004E40A4" w:rsidRDefault="00216C56" w:rsidP="006C10A7">
            <w:pPr>
              <w:pStyle w:val="Tabellenkopfzeile"/>
            </w:pPr>
            <w:r w:rsidRPr="004E40A4">
              <w:t>Änderungsdatum</w:t>
            </w:r>
          </w:p>
        </w:tc>
        <w:tc>
          <w:tcPr>
            <w:tcW w:w="1984" w:type="dxa"/>
            <w:vAlign w:val="center"/>
          </w:tcPr>
          <w:p w14:paraId="0FF1C1A8" w14:textId="77777777" w:rsidR="00216C56" w:rsidRPr="004E40A4" w:rsidRDefault="00216C56" w:rsidP="006C10A7">
            <w:pPr>
              <w:pStyle w:val="Tabellenkopfzeile"/>
            </w:pPr>
            <w:r w:rsidRPr="006C10A7">
              <w:t>Version</w:t>
            </w:r>
            <w:r>
              <w:t xml:space="preserve"> (V0, V</w:t>
            </w:r>
            <w:r w:rsidRPr="004E40A4">
              <w:t>1, …)</w:t>
            </w:r>
          </w:p>
        </w:tc>
        <w:tc>
          <w:tcPr>
            <w:tcW w:w="1843" w:type="dxa"/>
            <w:vAlign w:val="center"/>
          </w:tcPr>
          <w:p w14:paraId="489EF99C" w14:textId="77777777" w:rsidR="00216C56" w:rsidRPr="004E40A4" w:rsidRDefault="00216C56" w:rsidP="006C10A7">
            <w:pPr>
              <w:pStyle w:val="Tabellenkopfzeile"/>
            </w:pPr>
            <w:r w:rsidRPr="004E40A4">
              <w:t>Autor</w:t>
            </w:r>
            <w:r>
              <w:t>/in</w:t>
            </w:r>
          </w:p>
        </w:tc>
        <w:tc>
          <w:tcPr>
            <w:tcW w:w="2693" w:type="dxa"/>
            <w:vAlign w:val="center"/>
          </w:tcPr>
          <w:p w14:paraId="15DABCA0" w14:textId="77777777" w:rsidR="00216C56" w:rsidRPr="004E40A4" w:rsidRDefault="00216C56" w:rsidP="006C10A7">
            <w:pPr>
              <w:pStyle w:val="Tabellenkopfzeile"/>
            </w:pPr>
            <w:r>
              <w:t>Inhalt der Änderung</w:t>
            </w:r>
          </w:p>
        </w:tc>
      </w:tr>
      <w:tr w:rsidR="00216C56" w:rsidRPr="00F445E7" w14:paraId="3306F725" w14:textId="77777777" w:rsidTr="000015ED">
        <w:trPr>
          <w:trHeight w:val="207"/>
        </w:trPr>
        <w:tc>
          <w:tcPr>
            <w:tcW w:w="2127" w:type="dxa"/>
            <w:vAlign w:val="center"/>
          </w:tcPr>
          <w:p w14:paraId="55FB7498" w14:textId="185F7042" w:rsidR="00216C56" w:rsidRPr="00F174E3" w:rsidRDefault="002A2F15" w:rsidP="00F174E3">
            <w:pPr>
              <w:pStyle w:val="Tabellentextlinksbndig"/>
              <w:framePr w:hSpace="0" w:wrap="auto" w:hAnchor="text" w:yAlign="inline"/>
              <w:suppressOverlap w:val="0"/>
            </w:pPr>
            <w:r>
              <w:t>29.10.2023</w:t>
            </w:r>
          </w:p>
        </w:tc>
        <w:tc>
          <w:tcPr>
            <w:tcW w:w="1984" w:type="dxa"/>
            <w:vAlign w:val="center"/>
          </w:tcPr>
          <w:p w14:paraId="2AB4D4A5" w14:textId="017B9B70" w:rsidR="00216C56" w:rsidRPr="0056482E" w:rsidRDefault="002A2F15" w:rsidP="00F174E3">
            <w:pPr>
              <w:pStyle w:val="Tabellentextlinksbndig"/>
              <w:framePr w:hSpace="0" w:wrap="auto" w:hAnchor="text" w:yAlign="inline"/>
              <w:suppressOverlap w:val="0"/>
            </w:pPr>
            <w:r>
              <w:t>V0</w:t>
            </w:r>
          </w:p>
        </w:tc>
        <w:tc>
          <w:tcPr>
            <w:tcW w:w="1843" w:type="dxa"/>
            <w:vAlign w:val="center"/>
          </w:tcPr>
          <w:p w14:paraId="764E8738" w14:textId="7A72B5A7" w:rsidR="00216C56" w:rsidRPr="0056482E" w:rsidRDefault="002A2F15" w:rsidP="00F174E3">
            <w:pPr>
              <w:pStyle w:val="Tabellentextlinksbndig"/>
              <w:framePr w:hSpace="0" w:wrap="auto" w:hAnchor="text" w:yAlign="inline"/>
              <w:suppressOverlap w:val="0"/>
            </w:pPr>
            <w:r>
              <w:t xml:space="preserve">Christian </w:t>
            </w:r>
            <w:proofErr w:type="spellStart"/>
            <w:r>
              <w:t>Noss</w:t>
            </w:r>
            <w:proofErr w:type="spellEnd"/>
          </w:p>
        </w:tc>
        <w:tc>
          <w:tcPr>
            <w:tcW w:w="2693" w:type="dxa"/>
            <w:vAlign w:val="center"/>
          </w:tcPr>
          <w:p w14:paraId="3DA661E9" w14:textId="34F60059" w:rsidR="00216C56" w:rsidRPr="0056482E" w:rsidRDefault="002A2F15" w:rsidP="00082E98">
            <w:pPr>
              <w:pStyle w:val="Tabellentextlinksbndig"/>
              <w:framePr w:hSpace="0" w:wrap="auto" w:hAnchor="text" w:yAlign="inline"/>
              <w:suppressOverlap w:val="0"/>
            </w:pPr>
            <w:r>
              <w:t>Basisversion</w:t>
            </w:r>
          </w:p>
        </w:tc>
      </w:tr>
      <w:tr w:rsidR="00216DF5" w:rsidRPr="00F445E7" w14:paraId="371753B7" w14:textId="77777777" w:rsidTr="000015ED">
        <w:trPr>
          <w:trHeight w:val="207"/>
        </w:trPr>
        <w:tc>
          <w:tcPr>
            <w:tcW w:w="2127" w:type="dxa"/>
            <w:vAlign w:val="center"/>
          </w:tcPr>
          <w:p w14:paraId="2D441591" w14:textId="76142D45" w:rsidR="00216DF5" w:rsidRPr="0056482E" w:rsidRDefault="001B3399" w:rsidP="00216DF5">
            <w:pPr>
              <w:pStyle w:val="Tabellentextlinksbndig"/>
              <w:framePr w:hSpace="0" w:wrap="auto" w:hAnchor="text" w:yAlign="inline"/>
              <w:suppressOverlap w:val="0"/>
            </w:pPr>
            <w:ins w:id="0" w:author="Christian Noss (cnoss)" w:date="2023-12-05T16:32:00Z">
              <w:r>
                <w:t>05.12.2023</w:t>
              </w:r>
            </w:ins>
          </w:p>
        </w:tc>
        <w:tc>
          <w:tcPr>
            <w:tcW w:w="1984" w:type="dxa"/>
            <w:vAlign w:val="center"/>
          </w:tcPr>
          <w:p w14:paraId="27FC2E53" w14:textId="5F396E7A" w:rsidR="00216DF5" w:rsidRPr="0056482E" w:rsidRDefault="001B3399" w:rsidP="00216DF5">
            <w:pPr>
              <w:pStyle w:val="Tabellentextlinksbndig"/>
              <w:framePr w:hSpace="0" w:wrap="auto" w:hAnchor="text" w:yAlign="inline"/>
              <w:suppressOverlap w:val="0"/>
            </w:pPr>
            <w:ins w:id="1" w:author="Christian Noss (cnoss)" w:date="2023-12-05T16:32:00Z">
              <w:r>
                <w:t>V</w:t>
              </w:r>
              <w:r w:rsidR="00E56BCD">
                <w:t>1</w:t>
              </w:r>
            </w:ins>
          </w:p>
        </w:tc>
        <w:tc>
          <w:tcPr>
            <w:tcW w:w="1843" w:type="dxa"/>
            <w:vAlign w:val="center"/>
          </w:tcPr>
          <w:p w14:paraId="1089E70B" w14:textId="24C8F959" w:rsidR="00216DF5" w:rsidRPr="0056482E" w:rsidRDefault="00E56BCD" w:rsidP="00216DF5">
            <w:pPr>
              <w:pStyle w:val="Tabellentextlinksbndig"/>
              <w:framePr w:hSpace="0" w:wrap="auto" w:hAnchor="text" w:yAlign="inline"/>
              <w:suppressOverlap w:val="0"/>
            </w:pPr>
            <w:ins w:id="2" w:author="Christian Noss (cnoss)" w:date="2023-12-05T16:32:00Z">
              <w:r>
                <w:t xml:space="preserve">Christian </w:t>
              </w:r>
              <w:proofErr w:type="spellStart"/>
              <w:r>
                <w:t>Noss</w:t>
              </w:r>
            </w:ins>
            <w:proofErr w:type="spellEnd"/>
          </w:p>
        </w:tc>
        <w:tc>
          <w:tcPr>
            <w:tcW w:w="2693" w:type="dxa"/>
            <w:vAlign w:val="center"/>
          </w:tcPr>
          <w:p w14:paraId="15715004" w14:textId="7CFB29D2" w:rsidR="00216DF5" w:rsidRPr="0056482E" w:rsidRDefault="00E56BCD" w:rsidP="00216DF5">
            <w:pPr>
              <w:pStyle w:val="Tabellentextlinksbndig"/>
              <w:framePr w:hSpace="0" w:wrap="auto" w:hAnchor="text" w:yAlign="inline"/>
              <w:suppressOverlap w:val="0"/>
            </w:pPr>
            <w:ins w:id="3" w:author="Christian Noss (cnoss)" w:date="2023-12-05T16:32:00Z">
              <w:r>
                <w:t>Finetuning und Auslauftermine festgelegt.</w:t>
              </w:r>
            </w:ins>
          </w:p>
        </w:tc>
      </w:tr>
      <w:tr w:rsidR="00216DF5" w:rsidRPr="00F445E7" w14:paraId="54DD9FD9" w14:textId="77777777" w:rsidTr="000015ED">
        <w:trPr>
          <w:trHeight w:val="207"/>
        </w:trPr>
        <w:tc>
          <w:tcPr>
            <w:tcW w:w="2127" w:type="dxa"/>
            <w:vAlign w:val="center"/>
          </w:tcPr>
          <w:p w14:paraId="14F3580B" w14:textId="50291492" w:rsidR="00216DF5" w:rsidRPr="0056482E" w:rsidRDefault="00C5451C" w:rsidP="00216DF5">
            <w:pPr>
              <w:pStyle w:val="Tabellentextlinksbndig"/>
              <w:framePr w:hSpace="0" w:wrap="auto" w:hAnchor="text" w:yAlign="inline"/>
              <w:suppressOverlap w:val="0"/>
            </w:pPr>
            <w:ins w:id="4" w:author="Christian Noss (cnoss)" w:date="2023-12-13T10:51:00Z">
              <w:r>
                <w:t>13.12.2023</w:t>
              </w:r>
            </w:ins>
          </w:p>
        </w:tc>
        <w:tc>
          <w:tcPr>
            <w:tcW w:w="1984" w:type="dxa"/>
            <w:vAlign w:val="center"/>
          </w:tcPr>
          <w:p w14:paraId="56855930" w14:textId="7A6EAF8C" w:rsidR="00216DF5" w:rsidRPr="0056482E" w:rsidRDefault="00C5451C" w:rsidP="00216DF5">
            <w:pPr>
              <w:pStyle w:val="Tabellentextlinksbndig"/>
              <w:framePr w:hSpace="0" w:wrap="auto" w:hAnchor="text" w:yAlign="inline"/>
              <w:suppressOverlap w:val="0"/>
            </w:pPr>
            <w:ins w:id="5" w:author="Christian Noss (cnoss)" w:date="2023-12-13T10:51:00Z">
              <w:r>
                <w:t>V2</w:t>
              </w:r>
            </w:ins>
          </w:p>
        </w:tc>
        <w:tc>
          <w:tcPr>
            <w:tcW w:w="1843" w:type="dxa"/>
            <w:vAlign w:val="center"/>
          </w:tcPr>
          <w:p w14:paraId="54BB734F" w14:textId="470C56A3" w:rsidR="00216DF5" w:rsidRPr="0056482E" w:rsidRDefault="00C5451C" w:rsidP="00216DF5">
            <w:pPr>
              <w:pStyle w:val="Tabellentextlinksbndig"/>
              <w:framePr w:hSpace="0" w:wrap="auto" w:hAnchor="text" w:yAlign="inline"/>
              <w:suppressOverlap w:val="0"/>
            </w:pPr>
            <w:ins w:id="6" w:author="Christian Noss (cnoss)" w:date="2023-12-13T10:51:00Z">
              <w:r>
                <w:t xml:space="preserve">Christian </w:t>
              </w:r>
              <w:proofErr w:type="spellStart"/>
              <w:r>
                <w:t>Noss</w:t>
              </w:r>
            </w:ins>
            <w:proofErr w:type="spellEnd"/>
          </w:p>
        </w:tc>
        <w:tc>
          <w:tcPr>
            <w:tcW w:w="2693" w:type="dxa"/>
            <w:vAlign w:val="center"/>
          </w:tcPr>
          <w:p w14:paraId="3643749E" w14:textId="7F4AC36A" w:rsidR="00216DF5" w:rsidRPr="0056482E" w:rsidRDefault="00C5451C" w:rsidP="00216DF5">
            <w:pPr>
              <w:pStyle w:val="Tabellentextlinksbndig"/>
              <w:framePr w:hSpace="0" w:wrap="auto" w:hAnchor="text" w:yAlign="inline"/>
              <w:suppressOverlap w:val="0"/>
            </w:pPr>
            <w:ins w:id="7" w:author="Christian Noss (cnoss)" w:date="2023-12-13T10:51:00Z">
              <w:r>
                <w:t>Anlagen addiert</w:t>
              </w:r>
            </w:ins>
          </w:p>
        </w:tc>
      </w:tr>
      <w:tr w:rsidR="00216DF5" w:rsidRPr="00F445E7" w14:paraId="1C128EB3" w14:textId="77777777" w:rsidTr="000015ED">
        <w:trPr>
          <w:trHeight w:val="207"/>
        </w:trPr>
        <w:tc>
          <w:tcPr>
            <w:tcW w:w="2127" w:type="dxa"/>
            <w:vAlign w:val="center"/>
          </w:tcPr>
          <w:p w14:paraId="554A287D" w14:textId="2767BF00" w:rsidR="00216DF5" w:rsidRPr="0056482E" w:rsidRDefault="00216DF5" w:rsidP="00216DF5">
            <w:pPr>
              <w:pStyle w:val="Tabellentextlinksbndig"/>
              <w:framePr w:hSpace="0" w:wrap="auto" w:hAnchor="text" w:yAlign="inline"/>
              <w:suppressOverlap w:val="0"/>
            </w:pPr>
          </w:p>
        </w:tc>
        <w:tc>
          <w:tcPr>
            <w:tcW w:w="1984" w:type="dxa"/>
            <w:vAlign w:val="center"/>
          </w:tcPr>
          <w:p w14:paraId="19002964" w14:textId="0B6B1DED" w:rsidR="00216DF5" w:rsidRPr="0056482E" w:rsidRDefault="00216DF5" w:rsidP="00216DF5">
            <w:pPr>
              <w:pStyle w:val="Tabellentextlinksbndig"/>
              <w:framePr w:hSpace="0" w:wrap="auto" w:hAnchor="text" w:yAlign="inline"/>
              <w:suppressOverlap w:val="0"/>
            </w:pPr>
          </w:p>
        </w:tc>
        <w:tc>
          <w:tcPr>
            <w:tcW w:w="1843" w:type="dxa"/>
            <w:vAlign w:val="center"/>
          </w:tcPr>
          <w:p w14:paraId="36409CF9" w14:textId="26DD1B40" w:rsidR="00216DF5" w:rsidRPr="0056482E" w:rsidRDefault="00216DF5" w:rsidP="00216DF5">
            <w:pPr>
              <w:pStyle w:val="Tabellentextlinksbndig"/>
              <w:framePr w:hSpace="0" w:wrap="auto" w:hAnchor="text" w:yAlign="inline"/>
              <w:suppressOverlap w:val="0"/>
            </w:pPr>
          </w:p>
        </w:tc>
        <w:tc>
          <w:tcPr>
            <w:tcW w:w="2693" w:type="dxa"/>
            <w:vAlign w:val="center"/>
          </w:tcPr>
          <w:p w14:paraId="67D2C669" w14:textId="7535AA8F" w:rsidR="00216DF5" w:rsidRPr="0056482E" w:rsidRDefault="00216DF5" w:rsidP="00216DF5">
            <w:pPr>
              <w:pStyle w:val="Tabellentextlinksbndig"/>
              <w:framePr w:hSpace="0" w:wrap="auto" w:hAnchor="text" w:yAlign="inline"/>
              <w:suppressOverlap w:val="0"/>
            </w:pPr>
          </w:p>
        </w:tc>
      </w:tr>
      <w:tr w:rsidR="00216DF5" w:rsidRPr="00F445E7" w14:paraId="15D494ED" w14:textId="77777777" w:rsidTr="000015ED">
        <w:trPr>
          <w:trHeight w:val="207"/>
        </w:trPr>
        <w:tc>
          <w:tcPr>
            <w:tcW w:w="2127" w:type="dxa"/>
            <w:vAlign w:val="center"/>
          </w:tcPr>
          <w:p w14:paraId="0EF939BA" w14:textId="233200F6" w:rsidR="00216DF5" w:rsidRPr="0056482E" w:rsidRDefault="00216DF5" w:rsidP="00216DF5">
            <w:pPr>
              <w:pStyle w:val="Tabellentextlinksbndig"/>
              <w:framePr w:hSpace="0" w:wrap="auto" w:hAnchor="text" w:yAlign="inline"/>
              <w:suppressOverlap w:val="0"/>
            </w:pPr>
          </w:p>
        </w:tc>
        <w:tc>
          <w:tcPr>
            <w:tcW w:w="1984" w:type="dxa"/>
            <w:vAlign w:val="center"/>
          </w:tcPr>
          <w:p w14:paraId="0A28601A" w14:textId="018D4238" w:rsidR="00216DF5" w:rsidRPr="0056482E" w:rsidRDefault="00216DF5" w:rsidP="00216DF5">
            <w:pPr>
              <w:pStyle w:val="Tabellentextlinksbndig"/>
              <w:framePr w:hSpace="0" w:wrap="auto" w:hAnchor="text" w:yAlign="inline"/>
              <w:suppressOverlap w:val="0"/>
            </w:pPr>
          </w:p>
        </w:tc>
        <w:tc>
          <w:tcPr>
            <w:tcW w:w="1843" w:type="dxa"/>
            <w:vAlign w:val="center"/>
          </w:tcPr>
          <w:p w14:paraId="49FB7C84" w14:textId="605D9796" w:rsidR="00216DF5" w:rsidRPr="0056482E" w:rsidRDefault="00216DF5" w:rsidP="00216DF5">
            <w:pPr>
              <w:pStyle w:val="Tabellentextlinksbndig"/>
              <w:framePr w:hSpace="0" w:wrap="auto" w:hAnchor="text" w:yAlign="inline"/>
              <w:suppressOverlap w:val="0"/>
            </w:pPr>
          </w:p>
        </w:tc>
        <w:tc>
          <w:tcPr>
            <w:tcW w:w="2693" w:type="dxa"/>
            <w:vAlign w:val="center"/>
          </w:tcPr>
          <w:p w14:paraId="4FE4C133" w14:textId="52173BCA" w:rsidR="00216DF5" w:rsidRPr="0056482E" w:rsidRDefault="00216DF5" w:rsidP="00216DF5">
            <w:pPr>
              <w:pStyle w:val="Tabellentextlinksbndig"/>
              <w:framePr w:hSpace="0" w:wrap="auto" w:hAnchor="text" w:yAlign="inline"/>
              <w:suppressOverlap w:val="0"/>
            </w:pPr>
          </w:p>
        </w:tc>
      </w:tr>
      <w:tr w:rsidR="00216DF5" w:rsidRPr="00F445E7" w14:paraId="5AD25913" w14:textId="77777777" w:rsidTr="000015ED">
        <w:trPr>
          <w:trHeight w:val="207"/>
        </w:trPr>
        <w:tc>
          <w:tcPr>
            <w:tcW w:w="2127" w:type="dxa"/>
            <w:vAlign w:val="center"/>
          </w:tcPr>
          <w:p w14:paraId="176201F2" w14:textId="0C299750" w:rsidR="00216DF5" w:rsidRPr="0056482E" w:rsidRDefault="00216DF5" w:rsidP="00216DF5">
            <w:pPr>
              <w:pStyle w:val="Tabellentextlinksbndig"/>
              <w:framePr w:hSpace="0" w:wrap="auto" w:hAnchor="text" w:yAlign="inline"/>
              <w:suppressOverlap w:val="0"/>
            </w:pPr>
          </w:p>
        </w:tc>
        <w:tc>
          <w:tcPr>
            <w:tcW w:w="1984" w:type="dxa"/>
            <w:vAlign w:val="center"/>
          </w:tcPr>
          <w:p w14:paraId="25F15D15" w14:textId="436B730D" w:rsidR="00216DF5" w:rsidRPr="0056482E" w:rsidRDefault="00216DF5" w:rsidP="00216DF5">
            <w:pPr>
              <w:pStyle w:val="Tabellentextlinksbndig"/>
              <w:framePr w:hSpace="0" w:wrap="auto" w:hAnchor="text" w:yAlign="inline"/>
              <w:suppressOverlap w:val="0"/>
            </w:pPr>
          </w:p>
        </w:tc>
        <w:tc>
          <w:tcPr>
            <w:tcW w:w="1843" w:type="dxa"/>
            <w:vAlign w:val="center"/>
          </w:tcPr>
          <w:p w14:paraId="378CC300" w14:textId="4E4EE31B" w:rsidR="00216DF5" w:rsidRPr="0056482E" w:rsidRDefault="00216DF5" w:rsidP="00216DF5">
            <w:pPr>
              <w:pStyle w:val="Tabellentextlinksbndig"/>
              <w:framePr w:hSpace="0" w:wrap="auto" w:hAnchor="text" w:yAlign="inline"/>
              <w:suppressOverlap w:val="0"/>
            </w:pPr>
          </w:p>
        </w:tc>
        <w:tc>
          <w:tcPr>
            <w:tcW w:w="2693" w:type="dxa"/>
            <w:vAlign w:val="center"/>
          </w:tcPr>
          <w:p w14:paraId="2E219EB5" w14:textId="4BCE8EF3" w:rsidR="00216DF5" w:rsidRPr="0056482E" w:rsidRDefault="00216DF5" w:rsidP="00216DF5">
            <w:pPr>
              <w:pStyle w:val="Tabellentextlinksbndig"/>
              <w:framePr w:hSpace="0" w:wrap="auto" w:hAnchor="text" w:yAlign="inline"/>
              <w:suppressOverlap w:val="0"/>
            </w:pPr>
          </w:p>
        </w:tc>
      </w:tr>
      <w:tr w:rsidR="006F5BF9" w:rsidRPr="00F445E7" w14:paraId="3B5A041E" w14:textId="77777777" w:rsidTr="000015ED">
        <w:trPr>
          <w:trHeight w:val="207"/>
        </w:trPr>
        <w:tc>
          <w:tcPr>
            <w:tcW w:w="2127" w:type="dxa"/>
            <w:vAlign w:val="center"/>
          </w:tcPr>
          <w:p w14:paraId="5D003780" w14:textId="4E0EC7B6" w:rsidR="006F5BF9" w:rsidRDefault="006F5BF9" w:rsidP="00216DF5">
            <w:pPr>
              <w:pStyle w:val="Tabellentextlinksbndig"/>
              <w:framePr w:hSpace="0" w:wrap="auto" w:hAnchor="text" w:yAlign="inline"/>
              <w:suppressOverlap w:val="0"/>
            </w:pPr>
          </w:p>
        </w:tc>
        <w:tc>
          <w:tcPr>
            <w:tcW w:w="1984" w:type="dxa"/>
            <w:vAlign w:val="center"/>
          </w:tcPr>
          <w:p w14:paraId="6C5E0356" w14:textId="12DD478E" w:rsidR="006F5BF9" w:rsidRDefault="006F5BF9" w:rsidP="00216DF5">
            <w:pPr>
              <w:pStyle w:val="Tabellentextlinksbndig"/>
              <w:framePr w:hSpace="0" w:wrap="auto" w:hAnchor="text" w:yAlign="inline"/>
              <w:suppressOverlap w:val="0"/>
            </w:pPr>
          </w:p>
        </w:tc>
        <w:tc>
          <w:tcPr>
            <w:tcW w:w="1843" w:type="dxa"/>
            <w:vAlign w:val="center"/>
          </w:tcPr>
          <w:p w14:paraId="6DB2F246" w14:textId="069B6779" w:rsidR="006F5BF9" w:rsidRDefault="006F5BF9" w:rsidP="00216DF5">
            <w:pPr>
              <w:pStyle w:val="Tabellentextlinksbndig"/>
              <w:framePr w:hSpace="0" w:wrap="auto" w:hAnchor="text" w:yAlign="inline"/>
              <w:suppressOverlap w:val="0"/>
            </w:pPr>
          </w:p>
        </w:tc>
        <w:tc>
          <w:tcPr>
            <w:tcW w:w="2693" w:type="dxa"/>
            <w:vAlign w:val="center"/>
          </w:tcPr>
          <w:p w14:paraId="05056756" w14:textId="329E8685" w:rsidR="006F5BF9" w:rsidRDefault="006F5BF9" w:rsidP="00216DF5">
            <w:pPr>
              <w:pStyle w:val="Tabellentextlinksbndig"/>
              <w:framePr w:hSpace="0" w:wrap="auto" w:hAnchor="text" w:yAlign="inline"/>
              <w:suppressOverlap w:val="0"/>
            </w:pPr>
          </w:p>
        </w:tc>
      </w:tr>
      <w:tr w:rsidR="00120682" w:rsidRPr="00F445E7" w14:paraId="58CB095A" w14:textId="77777777" w:rsidTr="000015ED">
        <w:trPr>
          <w:trHeight w:val="207"/>
        </w:trPr>
        <w:tc>
          <w:tcPr>
            <w:tcW w:w="2127" w:type="dxa"/>
            <w:vAlign w:val="center"/>
          </w:tcPr>
          <w:p w14:paraId="075CBD62" w14:textId="27E6F3E1" w:rsidR="00120682" w:rsidRDefault="00120682" w:rsidP="00120682">
            <w:pPr>
              <w:pStyle w:val="Tabellentextlinksbndig"/>
              <w:framePr w:hSpace="0" w:wrap="auto" w:hAnchor="text" w:yAlign="inline"/>
              <w:suppressOverlap w:val="0"/>
            </w:pPr>
          </w:p>
        </w:tc>
        <w:tc>
          <w:tcPr>
            <w:tcW w:w="1984" w:type="dxa"/>
            <w:vAlign w:val="center"/>
          </w:tcPr>
          <w:p w14:paraId="0BD9FAD9" w14:textId="2EF27E60" w:rsidR="00120682" w:rsidRDefault="00120682" w:rsidP="00120682">
            <w:pPr>
              <w:pStyle w:val="Tabellentextlinksbndig"/>
              <w:framePr w:hSpace="0" w:wrap="auto" w:hAnchor="text" w:yAlign="inline"/>
              <w:suppressOverlap w:val="0"/>
            </w:pPr>
          </w:p>
        </w:tc>
        <w:tc>
          <w:tcPr>
            <w:tcW w:w="1843" w:type="dxa"/>
            <w:vAlign w:val="center"/>
          </w:tcPr>
          <w:p w14:paraId="44790AAF" w14:textId="17A4F909" w:rsidR="00120682" w:rsidRDefault="00120682" w:rsidP="00120682">
            <w:pPr>
              <w:pStyle w:val="Tabellentextlinksbndig"/>
              <w:framePr w:hSpace="0" w:wrap="auto" w:hAnchor="text" w:yAlign="inline"/>
              <w:suppressOverlap w:val="0"/>
            </w:pPr>
          </w:p>
        </w:tc>
        <w:tc>
          <w:tcPr>
            <w:tcW w:w="2693" w:type="dxa"/>
            <w:vAlign w:val="center"/>
          </w:tcPr>
          <w:p w14:paraId="729BA9B9" w14:textId="281062A4" w:rsidR="00120682" w:rsidRDefault="00120682" w:rsidP="00005782">
            <w:pPr>
              <w:pStyle w:val="Tabellentextlinksbndig"/>
              <w:framePr w:hSpace="0" w:wrap="auto" w:hAnchor="text" w:yAlign="inline"/>
              <w:suppressOverlap w:val="0"/>
            </w:pPr>
          </w:p>
        </w:tc>
      </w:tr>
      <w:tr w:rsidR="006F5BF9" w:rsidRPr="00F445E7" w14:paraId="27445D69" w14:textId="77777777" w:rsidTr="000015ED">
        <w:trPr>
          <w:trHeight w:val="207"/>
        </w:trPr>
        <w:tc>
          <w:tcPr>
            <w:tcW w:w="2127" w:type="dxa"/>
            <w:vAlign w:val="center"/>
          </w:tcPr>
          <w:p w14:paraId="0032B850" w14:textId="5FFE940A" w:rsidR="006F5BF9" w:rsidRDefault="006F5BF9" w:rsidP="00216DF5">
            <w:pPr>
              <w:pStyle w:val="Tabellentextlinksbndig"/>
              <w:framePr w:hSpace="0" w:wrap="auto" w:hAnchor="text" w:yAlign="inline"/>
              <w:suppressOverlap w:val="0"/>
            </w:pPr>
          </w:p>
        </w:tc>
        <w:tc>
          <w:tcPr>
            <w:tcW w:w="1984" w:type="dxa"/>
            <w:vAlign w:val="center"/>
          </w:tcPr>
          <w:p w14:paraId="34D576C8" w14:textId="5B9E3906" w:rsidR="006F5BF9" w:rsidRDefault="006F5BF9" w:rsidP="00216DF5">
            <w:pPr>
              <w:pStyle w:val="Tabellentextlinksbndig"/>
              <w:framePr w:hSpace="0" w:wrap="auto" w:hAnchor="text" w:yAlign="inline"/>
              <w:suppressOverlap w:val="0"/>
            </w:pPr>
          </w:p>
        </w:tc>
        <w:tc>
          <w:tcPr>
            <w:tcW w:w="1843" w:type="dxa"/>
            <w:vAlign w:val="center"/>
          </w:tcPr>
          <w:p w14:paraId="7C3AA674" w14:textId="0649E336" w:rsidR="006F5BF9" w:rsidRDefault="006F5BF9" w:rsidP="00216DF5">
            <w:pPr>
              <w:pStyle w:val="Tabellentextlinksbndig"/>
              <w:framePr w:hSpace="0" w:wrap="auto" w:hAnchor="text" w:yAlign="inline"/>
              <w:suppressOverlap w:val="0"/>
            </w:pPr>
          </w:p>
        </w:tc>
        <w:tc>
          <w:tcPr>
            <w:tcW w:w="2693" w:type="dxa"/>
            <w:vAlign w:val="center"/>
          </w:tcPr>
          <w:p w14:paraId="7110A986" w14:textId="6226D1C2" w:rsidR="006F5BF9" w:rsidRDefault="006F5BF9" w:rsidP="00216DF5">
            <w:pPr>
              <w:pStyle w:val="Tabellentextlinksbndig"/>
              <w:framePr w:hSpace="0" w:wrap="auto" w:hAnchor="text" w:yAlign="inline"/>
              <w:suppressOverlap w:val="0"/>
            </w:pPr>
          </w:p>
        </w:tc>
      </w:tr>
      <w:tr w:rsidR="006F5BF9" w:rsidRPr="00F445E7" w14:paraId="49B44A27" w14:textId="77777777" w:rsidTr="000015ED">
        <w:trPr>
          <w:trHeight w:val="207"/>
        </w:trPr>
        <w:tc>
          <w:tcPr>
            <w:tcW w:w="2127" w:type="dxa"/>
            <w:vAlign w:val="center"/>
          </w:tcPr>
          <w:p w14:paraId="04C055FF" w14:textId="77777777" w:rsidR="006F5BF9" w:rsidRDefault="006F5BF9" w:rsidP="00216DF5">
            <w:pPr>
              <w:pStyle w:val="Tabellentextlinksbndig"/>
              <w:framePr w:hSpace="0" w:wrap="auto" w:hAnchor="text" w:yAlign="inline"/>
              <w:suppressOverlap w:val="0"/>
            </w:pPr>
          </w:p>
        </w:tc>
        <w:tc>
          <w:tcPr>
            <w:tcW w:w="1984" w:type="dxa"/>
            <w:vAlign w:val="center"/>
          </w:tcPr>
          <w:p w14:paraId="61AFCABC" w14:textId="77777777" w:rsidR="006F5BF9" w:rsidRDefault="006F5BF9" w:rsidP="00216DF5">
            <w:pPr>
              <w:pStyle w:val="Tabellentextlinksbndig"/>
              <w:framePr w:hSpace="0" w:wrap="auto" w:hAnchor="text" w:yAlign="inline"/>
              <w:suppressOverlap w:val="0"/>
            </w:pPr>
          </w:p>
        </w:tc>
        <w:tc>
          <w:tcPr>
            <w:tcW w:w="1843" w:type="dxa"/>
            <w:vAlign w:val="center"/>
          </w:tcPr>
          <w:p w14:paraId="300189DB" w14:textId="77777777" w:rsidR="006F5BF9" w:rsidRDefault="006F5BF9" w:rsidP="00216DF5">
            <w:pPr>
              <w:pStyle w:val="Tabellentextlinksbndig"/>
              <w:framePr w:hSpace="0" w:wrap="auto" w:hAnchor="text" w:yAlign="inline"/>
              <w:suppressOverlap w:val="0"/>
            </w:pPr>
          </w:p>
        </w:tc>
        <w:tc>
          <w:tcPr>
            <w:tcW w:w="2693" w:type="dxa"/>
            <w:vAlign w:val="center"/>
          </w:tcPr>
          <w:p w14:paraId="46125E31" w14:textId="77777777" w:rsidR="006F5BF9" w:rsidRDefault="006F5BF9" w:rsidP="00216DF5">
            <w:pPr>
              <w:pStyle w:val="Tabellentextlinksbndig"/>
              <w:framePr w:hSpace="0" w:wrap="auto" w:hAnchor="text" w:yAlign="inline"/>
              <w:suppressOverlap w:val="0"/>
            </w:pPr>
          </w:p>
        </w:tc>
      </w:tr>
      <w:tr w:rsidR="006F5BF9" w:rsidRPr="00F445E7" w14:paraId="573E7CAC" w14:textId="77777777" w:rsidTr="000015ED">
        <w:trPr>
          <w:trHeight w:val="207"/>
        </w:trPr>
        <w:tc>
          <w:tcPr>
            <w:tcW w:w="2127" w:type="dxa"/>
            <w:vAlign w:val="center"/>
          </w:tcPr>
          <w:p w14:paraId="248D9788" w14:textId="4DD473E2" w:rsidR="006F5BF9" w:rsidRDefault="006F5BF9" w:rsidP="00216DF5">
            <w:pPr>
              <w:pStyle w:val="Tabellentextlinksbndig"/>
              <w:framePr w:hSpace="0" w:wrap="auto" w:hAnchor="text" w:yAlign="inline"/>
              <w:suppressOverlap w:val="0"/>
            </w:pPr>
          </w:p>
        </w:tc>
        <w:tc>
          <w:tcPr>
            <w:tcW w:w="1984" w:type="dxa"/>
            <w:vAlign w:val="center"/>
          </w:tcPr>
          <w:p w14:paraId="66FAFC51" w14:textId="4DF1BC5F" w:rsidR="006F5BF9" w:rsidRDefault="006F5BF9" w:rsidP="00216DF5">
            <w:pPr>
              <w:pStyle w:val="Tabellentextlinksbndig"/>
              <w:framePr w:hSpace="0" w:wrap="auto" w:hAnchor="text" w:yAlign="inline"/>
              <w:suppressOverlap w:val="0"/>
            </w:pPr>
          </w:p>
        </w:tc>
        <w:tc>
          <w:tcPr>
            <w:tcW w:w="1843" w:type="dxa"/>
            <w:vAlign w:val="center"/>
          </w:tcPr>
          <w:p w14:paraId="45AEAD4E" w14:textId="1B56045A" w:rsidR="006F5BF9" w:rsidRDefault="006F5BF9" w:rsidP="00216DF5">
            <w:pPr>
              <w:pStyle w:val="Tabellentextlinksbndig"/>
              <w:framePr w:hSpace="0" w:wrap="auto" w:hAnchor="text" w:yAlign="inline"/>
              <w:suppressOverlap w:val="0"/>
            </w:pPr>
          </w:p>
        </w:tc>
        <w:tc>
          <w:tcPr>
            <w:tcW w:w="2693" w:type="dxa"/>
            <w:vAlign w:val="center"/>
          </w:tcPr>
          <w:p w14:paraId="593B692B" w14:textId="48C07BB1" w:rsidR="006F5BF9" w:rsidRDefault="006F5BF9" w:rsidP="00216DF5">
            <w:pPr>
              <w:pStyle w:val="Tabellentextlinksbndig"/>
              <w:framePr w:hSpace="0" w:wrap="auto" w:hAnchor="text" w:yAlign="inline"/>
              <w:suppressOverlap w:val="0"/>
            </w:pPr>
          </w:p>
        </w:tc>
      </w:tr>
      <w:tr w:rsidR="006F5BF9" w:rsidRPr="00F445E7" w14:paraId="7C1153FE" w14:textId="77777777" w:rsidTr="000015ED">
        <w:trPr>
          <w:trHeight w:val="207"/>
        </w:trPr>
        <w:tc>
          <w:tcPr>
            <w:tcW w:w="2127" w:type="dxa"/>
            <w:vAlign w:val="center"/>
          </w:tcPr>
          <w:p w14:paraId="1341BB76" w14:textId="77777777" w:rsidR="006F5BF9" w:rsidRDefault="006F5BF9" w:rsidP="00216DF5">
            <w:pPr>
              <w:pStyle w:val="Tabellentextlinksbndig"/>
              <w:framePr w:hSpace="0" w:wrap="auto" w:hAnchor="text" w:yAlign="inline"/>
              <w:suppressOverlap w:val="0"/>
            </w:pPr>
          </w:p>
        </w:tc>
        <w:tc>
          <w:tcPr>
            <w:tcW w:w="1984" w:type="dxa"/>
            <w:vAlign w:val="center"/>
          </w:tcPr>
          <w:p w14:paraId="5BC163B3" w14:textId="77777777" w:rsidR="006F5BF9" w:rsidRDefault="006F5BF9" w:rsidP="00216DF5">
            <w:pPr>
              <w:pStyle w:val="Tabellentextlinksbndig"/>
              <w:framePr w:hSpace="0" w:wrap="auto" w:hAnchor="text" w:yAlign="inline"/>
              <w:suppressOverlap w:val="0"/>
            </w:pPr>
          </w:p>
        </w:tc>
        <w:tc>
          <w:tcPr>
            <w:tcW w:w="1843" w:type="dxa"/>
            <w:vAlign w:val="center"/>
          </w:tcPr>
          <w:p w14:paraId="251AAEF5" w14:textId="77777777" w:rsidR="006F5BF9" w:rsidRDefault="006F5BF9" w:rsidP="00216DF5">
            <w:pPr>
              <w:pStyle w:val="Tabellentextlinksbndig"/>
              <w:framePr w:hSpace="0" w:wrap="auto" w:hAnchor="text" w:yAlign="inline"/>
              <w:suppressOverlap w:val="0"/>
            </w:pPr>
          </w:p>
        </w:tc>
        <w:tc>
          <w:tcPr>
            <w:tcW w:w="2693" w:type="dxa"/>
            <w:vAlign w:val="center"/>
          </w:tcPr>
          <w:p w14:paraId="0BB6BA2F" w14:textId="77777777" w:rsidR="006F5BF9" w:rsidRDefault="006F5BF9" w:rsidP="00216DF5">
            <w:pPr>
              <w:pStyle w:val="Tabellentextlinksbndig"/>
              <w:framePr w:hSpace="0" w:wrap="auto" w:hAnchor="text" w:yAlign="inline"/>
              <w:suppressOverlap w:val="0"/>
            </w:pPr>
          </w:p>
        </w:tc>
      </w:tr>
      <w:tr w:rsidR="006F5BF9" w:rsidRPr="00F445E7" w14:paraId="7FC1193C" w14:textId="77777777" w:rsidTr="000015ED">
        <w:trPr>
          <w:trHeight w:val="207"/>
        </w:trPr>
        <w:tc>
          <w:tcPr>
            <w:tcW w:w="2127" w:type="dxa"/>
            <w:vAlign w:val="center"/>
          </w:tcPr>
          <w:p w14:paraId="3FD03CF2" w14:textId="77777777" w:rsidR="006F5BF9" w:rsidRDefault="006F5BF9" w:rsidP="00216DF5">
            <w:pPr>
              <w:pStyle w:val="Tabellentextlinksbndig"/>
              <w:framePr w:hSpace="0" w:wrap="auto" w:hAnchor="text" w:yAlign="inline"/>
              <w:suppressOverlap w:val="0"/>
            </w:pPr>
          </w:p>
        </w:tc>
        <w:tc>
          <w:tcPr>
            <w:tcW w:w="1984" w:type="dxa"/>
            <w:vAlign w:val="center"/>
          </w:tcPr>
          <w:p w14:paraId="32BEEB8D" w14:textId="77777777" w:rsidR="006F5BF9" w:rsidRDefault="006F5BF9" w:rsidP="00216DF5">
            <w:pPr>
              <w:pStyle w:val="Tabellentextlinksbndig"/>
              <w:framePr w:hSpace="0" w:wrap="auto" w:hAnchor="text" w:yAlign="inline"/>
              <w:suppressOverlap w:val="0"/>
            </w:pPr>
          </w:p>
        </w:tc>
        <w:tc>
          <w:tcPr>
            <w:tcW w:w="1843" w:type="dxa"/>
            <w:vAlign w:val="center"/>
          </w:tcPr>
          <w:p w14:paraId="615F5FAE" w14:textId="77777777" w:rsidR="006F5BF9" w:rsidRDefault="006F5BF9" w:rsidP="00216DF5">
            <w:pPr>
              <w:pStyle w:val="Tabellentextlinksbndig"/>
              <w:framePr w:hSpace="0" w:wrap="auto" w:hAnchor="text" w:yAlign="inline"/>
              <w:suppressOverlap w:val="0"/>
            </w:pPr>
          </w:p>
        </w:tc>
        <w:tc>
          <w:tcPr>
            <w:tcW w:w="2693" w:type="dxa"/>
            <w:vAlign w:val="center"/>
          </w:tcPr>
          <w:p w14:paraId="22E67FC9" w14:textId="77777777" w:rsidR="006F5BF9" w:rsidRDefault="006F5BF9" w:rsidP="00216DF5">
            <w:pPr>
              <w:pStyle w:val="Tabellentextlinksbndig"/>
              <w:framePr w:hSpace="0" w:wrap="auto" w:hAnchor="text" w:yAlign="inline"/>
              <w:suppressOverlap w:val="0"/>
            </w:pPr>
          </w:p>
        </w:tc>
      </w:tr>
    </w:tbl>
    <w:p w14:paraId="52B00724" w14:textId="77777777" w:rsidR="00D03D9E" w:rsidRDefault="00D03D9E" w:rsidP="00D03D9E">
      <w:pPr>
        <w:pStyle w:val="AufzhlungStrichTH"/>
        <w:numPr>
          <w:ilvl w:val="0"/>
          <w:numId w:val="0"/>
        </w:numPr>
        <w:spacing w:before="120" w:after="120"/>
        <w:ind w:left="454" w:hanging="454"/>
      </w:pPr>
    </w:p>
    <w:p w14:paraId="460ED6BB" w14:textId="77777777" w:rsidR="00D03D9E" w:rsidRDefault="00D03D9E" w:rsidP="00D03D9E">
      <w:pPr>
        <w:pStyle w:val="FlietextTH"/>
        <w:sectPr w:rsidR="00D03D9E" w:rsidSect="00BE144B">
          <w:type w:val="oddPage"/>
          <w:pgSz w:w="11906" w:h="16838" w:code="9"/>
          <w:pgMar w:top="1134" w:right="1117" w:bottom="1361" w:left="1860" w:header="454" w:footer="340" w:gutter="0"/>
          <w:cols w:space="708"/>
          <w:titlePg/>
          <w:docGrid w:linePitch="360"/>
        </w:sectPr>
      </w:pPr>
      <w:r>
        <w:br w:type="page"/>
      </w:r>
    </w:p>
    <w:p w14:paraId="425097EE" w14:textId="77777777" w:rsidR="00D03D9E" w:rsidRDefault="00D03D9E" w:rsidP="00D03D9E">
      <w:pPr>
        <w:pStyle w:val="FlietextTH"/>
      </w:pPr>
    </w:p>
    <w:p w14:paraId="28E150B1" w14:textId="1600A745" w:rsidR="00294223" w:rsidRPr="002F4931" w:rsidRDefault="00294223" w:rsidP="00BE144B">
      <w:pPr>
        <w:pStyle w:val="Titel155ptTH"/>
        <w:spacing w:before="1920" w:after="240"/>
      </w:pPr>
      <w:r w:rsidRPr="001F24C0">
        <w:t>Prüfungsordnung</w:t>
      </w:r>
      <w:r>
        <w:br/>
      </w:r>
      <w:r w:rsidRPr="001F24C0">
        <w:t>für den</w:t>
      </w:r>
      <w:r>
        <w:t xml:space="preserve"> Studiengang </w:t>
      </w:r>
      <w:r w:rsidR="002A2F15">
        <w:rPr>
          <w:color w:val="C00000"/>
        </w:rPr>
        <w:t>Medieninformatik</w:t>
      </w:r>
      <w:r>
        <w:br/>
        <w:t xml:space="preserve">mit dem Abschlussgrad </w:t>
      </w:r>
      <w:r w:rsidR="00AB6EBA">
        <w:rPr>
          <w:rStyle w:val="fettTH"/>
          <w:b w:val="0"/>
        </w:rPr>
        <w:t>Bachelor</w:t>
      </w:r>
      <w:r w:rsidRPr="00852B31">
        <w:rPr>
          <w:rStyle w:val="fettTH"/>
          <w:b w:val="0"/>
        </w:rPr>
        <w:t xml:space="preserve"> </w:t>
      </w:r>
      <w:proofErr w:type="spellStart"/>
      <w:r w:rsidRPr="00852B31">
        <w:rPr>
          <w:rStyle w:val="fettTH"/>
          <w:b w:val="0"/>
        </w:rPr>
        <w:t>of</w:t>
      </w:r>
      <w:proofErr w:type="spellEnd"/>
      <w:r w:rsidRPr="00852B31">
        <w:rPr>
          <w:rStyle w:val="fettTH"/>
          <w:b w:val="0"/>
        </w:rPr>
        <w:t xml:space="preserve"> </w:t>
      </w:r>
      <w:del w:id="8" w:author="Christian Noss (cnoss)" w:date="2023-10-29T11:48:00Z">
        <w:r w:rsidRPr="00852B31">
          <w:rPr>
            <w:rStyle w:val="fettTH"/>
            <w:b w:val="0"/>
            <w:color w:val="C00000"/>
          </w:rPr>
          <w:delText>X</w:delText>
        </w:r>
      </w:del>
      <w:r w:rsidR="002A2F15">
        <w:rPr>
          <w:rStyle w:val="fettTH"/>
          <w:b w:val="0"/>
          <w:color w:val="C00000"/>
        </w:rPr>
        <w:t>Science</w:t>
      </w:r>
      <w:r>
        <w:br/>
        <w:t xml:space="preserve">an der Fakultät für </w:t>
      </w:r>
      <w:r w:rsidR="002A2F15" w:rsidRPr="002A2F15">
        <w:t>Fakultät für Informatik und Ingenieurwissenschaften</w:t>
      </w:r>
      <w:r w:rsidR="002A2F15">
        <w:t xml:space="preserve"> </w:t>
      </w:r>
      <w:r>
        <w:t>der Technischen Hochschule Köln</w:t>
      </w:r>
    </w:p>
    <w:p w14:paraId="66E157DC" w14:textId="77777777" w:rsidR="00294223" w:rsidRDefault="00472822" w:rsidP="00294223">
      <w:pPr>
        <w:pStyle w:val="FlietextTH"/>
        <w:spacing w:afterLines="700" w:after="1680"/>
        <w:rPr>
          <w:color w:val="EB2CBF" w:themeColor="accent6" w:themeTint="99"/>
        </w:rPr>
      </w:pPr>
      <w:r>
        <w:t>V</w:t>
      </w:r>
      <w:r w:rsidR="00294223">
        <w:t xml:space="preserve">om </w:t>
      </w:r>
      <w:r w:rsidR="00294223" w:rsidRPr="00143DE7">
        <w:rPr>
          <w:color w:val="C00000"/>
        </w:rPr>
        <w:t>TT.MM.JJJJ</w:t>
      </w:r>
    </w:p>
    <w:p w14:paraId="6DF490A6" w14:textId="77777777" w:rsidR="00294223" w:rsidRPr="00472822" w:rsidRDefault="00294223" w:rsidP="006C4D97">
      <w:pPr>
        <w:pStyle w:val="FlietextTH"/>
        <w:spacing w:beforeLines="2000" w:before="4800" w:afterLines="700" w:after="1680"/>
        <w:rPr>
          <w:rStyle w:val="THRot"/>
        </w:rPr>
      </w:pPr>
    </w:p>
    <w:p w14:paraId="5A5E2890" w14:textId="77777777" w:rsidR="00B51315" w:rsidRPr="00B51315" w:rsidRDefault="00B51315" w:rsidP="00B51315">
      <w:pPr>
        <w:pStyle w:val="FlietextTH"/>
        <w:rPr>
          <w:color w:val="23262A"/>
        </w:rPr>
      </w:pPr>
    </w:p>
    <w:p w14:paraId="69470AAE" w14:textId="77777777" w:rsidR="00B51315" w:rsidRPr="00B51315" w:rsidRDefault="00B51315" w:rsidP="00B51315">
      <w:pPr>
        <w:pStyle w:val="FlietextTH"/>
        <w:rPr>
          <w:color w:val="23262A"/>
        </w:rPr>
      </w:pPr>
    </w:p>
    <w:p w14:paraId="6571A467" w14:textId="77777777" w:rsidR="00B51315" w:rsidRPr="00B51315" w:rsidRDefault="00B51315" w:rsidP="00B51315">
      <w:pPr>
        <w:pStyle w:val="FlietextTH"/>
        <w:rPr>
          <w:color w:val="23262A"/>
        </w:rPr>
      </w:pPr>
    </w:p>
    <w:p w14:paraId="53BCF289" w14:textId="77777777" w:rsidR="00343FF5" w:rsidRDefault="00461012" w:rsidP="00B51315">
      <w:pPr>
        <w:pStyle w:val="FlietextTH"/>
      </w:pPr>
      <w:r w:rsidRPr="00A109CA">
        <w:t>Aufgrund des § 2 Abs. 4 und des § 64 Abs. 1 des Gesetzes über die Hochschulen des Landes Nordrhein-Westfalen (Hochschulgesetz - HG) vom 16. S</w:t>
      </w:r>
      <w:r>
        <w:t xml:space="preserve">eptember 2014 (GV. NRW. S. 547), zuletzt geändert durch Gesetz vom 30. Juni 2022 (GV. NRW S. 780b) </w:t>
      </w:r>
      <w:r w:rsidRPr="00A109CA">
        <w:t>hat die Technische Hochschule Köln</w:t>
      </w:r>
      <w:r w:rsidR="00B51315" w:rsidRPr="00B51315">
        <w:rPr>
          <w:color w:val="23262A"/>
        </w:rPr>
        <w:t xml:space="preserve"> die folgende Prüfungsordnung als Satzung erlassen:</w:t>
      </w:r>
    </w:p>
    <w:p w14:paraId="12B159EC" w14:textId="77777777" w:rsidR="00BE144B" w:rsidRDefault="00BE144B" w:rsidP="005F1FE1">
      <w:pPr>
        <w:pStyle w:val="FlietextTH"/>
        <w:sectPr w:rsidR="00BE144B" w:rsidSect="00D03D9E">
          <w:type w:val="continuous"/>
          <w:pgSz w:w="11906" w:h="16838" w:code="9"/>
          <w:pgMar w:top="1134" w:right="1117" w:bottom="1361" w:left="1860" w:header="454" w:footer="340" w:gutter="0"/>
          <w:cols w:space="708"/>
          <w:titlePg/>
          <w:docGrid w:linePitch="360"/>
        </w:sectPr>
      </w:pPr>
    </w:p>
    <w:p w14:paraId="38D378A5" w14:textId="77777777" w:rsidR="00BE144B" w:rsidRDefault="00BE144B" w:rsidP="00BE144B">
      <w:pPr>
        <w:pStyle w:val="Inhaltsverzeichnisberschrift"/>
        <w:spacing w:after="240"/>
      </w:pPr>
      <w:r>
        <w:lastRenderedPageBreak/>
        <w:t>Inhalt</w:t>
      </w:r>
    </w:p>
    <w:p w14:paraId="23C8177A" w14:textId="7F249F57" w:rsidR="00456A01" w:rsidRDefault="007B3A77">
      <w:pPr>
        <w:pStyle w:val="Verzeichnis1"/>
        <w:spacing w:before="240"/>
        <w:rPr>
          <w:rFonts w:asciiTheme="minorHAnsi" w:eastAsiaTheme="minorEastAsia" w:hAnsiTheme="minorHAnsi" w:cs="Mangal"/>
          <w:b w:val="0"/>
          <w:color w:val="auto"/>
          <w:sz w:val="22"/>
          <w:szCs w:val="20"/>
          <w:lang w:bidi="ne-NP"/>
        </w:rPr>
      </w:pPr>
      <w:r>
        <w:rPr>
          <w:b w:val="0"/>
        </w:rPr>
        <w:fldChar w:fldCharType="begin"/>
      </w:r>
      <w:r>
        <w:rPr>
          <w:b w:val="0"/>
        </w:rPr>
        <w:instrText xml:space="preserve"> TOC \o "2-3" \h \z \t "Überschrift 1;1;Überschrift 1 unnummeriert;1" </w:instrText>
      </w:r>
      <w:r>
        <w:rPr>
          <w:b w:val="0"/>
        </w:rPr>
        <w:fldChar w:fldCharType="separate"/>
      </w:r>
      <w:hyperlink w:anchor="_Toc106871334" w:history="1">
        <w:r w:rsidR="00456A01" w:rsidRPr="006D502B">
          <w:rPr>
            <w:rStyle w:val="Hyperlink"/>
          </w:rPr>
          <w:t>I</w:t>
        </w:r>
        <w:r w:rsidR="00456A01">
          <w:rPr>
            <w:rFonts w:asciiTheme="minorHAnsi" w:eastAsiaTheme="minorEastAsia" w:hAnsiTheme="minorHAnsi" w:cs="Mangal"/>
            <w:b w:val="0"/>
            <w:color w:val="auto"/>
            <w:sz w:val="22"/>
            <w:szCs w:val="20"/>
            <w:lang w:bidi="ne-NP"/>
          </w:rPr>
          <w:tab/>
        </w:r>
        <w:r w:rsidR="00456A01" w:rsidRPr="006D502B">
          <w:rPr>
            <w:rStyle w:val="Hyperlink"/>
          </w:rPr>
          <w:t>Allgemeines</w:t>
        </w:r>
        <w:r w:rsidR="00456A01">
          <w:rPr>
            <w:webHidden/>
          </w:rPr>
          <w:tab/>
        </w:r>
        <w:r w:rsidR="00456A01">
          <w:rPr>
            <w:webHidden/>
          </w:rPr>
          <w:fldChar w:fldCharType="begin"/>
        </w:r>
        <w:r w:rsidR="00456A01">
          <w:rPr>
            <w:webHidden/>
          </w:rPr>
          <w:instrText xml:space="preserve"> PAGEREF _Toc106871334 \h </w:instrText>
        </w:r>
        <w:r w:rsidR="00456A01">
          <w:rPr>
            <w:webHidden/>
          </w:rPr>
        </w:r>
        <w:r w:rsidR="00456A01">
          <w:rPr>
            <w:webHidden/>
          </w:rPr>
          <w:fldChar w:fldCharType="separate"/>
        </w:r>
        <w:r w:rsidR="00A303D4">
          <w:rPr>
            <w:webHidden/>
          </w:rPr>
          <w:t>4</w:t>
        </w:r>
        <w:r w:rsidR="00456A01">
          <w:rPr>
            <w:webHidden/>
          </w:rPr>
          <w:fldChar w:fldCharType="end"/>
        </w:r>
      </w:hyperlink>
    </w:p>
    <w:p w14:paraId="4E396C60" w14:textId="4E6499F4" w:rsidR="00456A01" w:rsidRDefault="00000000">
      <w:pPr>
        <w:pStyle w:val="Verzeichnis2"/>
        <w:rPr>
          <w:rFonts w:asciiTheme="minorHAnsi" w:eastAsiaTheme="minorEastAsia" w:hAnsiTheme="minorHAnsi" w:cs="Mangal"/>
          <w:color w:val="auto"/>
          <w:sz w:val="22"/>
          <w:szCs w:val="20"/>
          <w:lang w:bidi="ne-NP"/>
        </w:rPr>
      </w:pPr>
      <w:hyperlink w:anchor="_Toc106871335" w:history="1">
        <w:r w:rsidR="00456A01" w:rsidRPr="006D502B">
          <w:rPr>
            <w:rStyle w:val="Hyperlink"/>
          </w:rPr>
          <w:t>§ 1</w:t>
        </w:r>
        <w:r w:rsidR="00456A01">
          <w:rPr>
            <w:rFonts w:asciiTheme="minorHAnsi" w:eastAsiaTheme="minorEastAsia" w:hAnsiTheme="minorHAnsi" w:cs="Mangal"/>
            <w:color w:val="auto"/>
            <w:sz w:val="22"/>
            <w:szCs w:val="20"/>
            <w:lang w:bidi="ne-NP"/>
          </w:rPr>
          <w:tab/>
        </w:r>
        <w:r w:rsidR="00456A01" w:rsidRPr="006D502B">
          <w:rPr>
            <w:rStyle w:val="Hyperlink"/>
          </w:rPr>
          <w:t>Geltungsbereich der Prüfungsordnung; Modulhandbuch und Studienverlaufsplan</w:t>
        </w:r>
        <w:r w:rsidR="00456A01">
          <w:rPr>
            <w:webHidden/>
          </w:rPr>
          <w:tab/>
        </w:r>
        <w:r w:rsidR="00456A01">
          <w:rPr>
            <w:webHidden/>
          </w:rPr>
          <w:fldChar w:fldCharType="begin"/>
        </w:r>
        <w:r w:rsidR="00456A01">
          <w:rPr>
            <w:webHidden/>
          </w:rPr>
          <w:instrText xml:space="preserve"> PAGEREF _Toc106871335 \h </w:instrText>
        </w:r>
        <w:r w:rsidR="00456A01">
          <w:rPr>
            <w:webHidden/>
          </w:rPr>
        </w:r>
        <w:r w:rsidR="00456A01">
          <w:rPr>
            <w:webHidden/>
          </w:rPr>
          <w:fldChar w:fldCharType="separate"/>
        </w:r>
        <w:r w:rsidR="00A303D4">
          <w:rPr>
            <w:webHidden/>
          </w:rPr>
          <w:t>4</w:t>
        </w:r>
        <w:r w:rsidR="00456A01">
          <w:rPr>
            <w:webHidden/>
          </w:rPr>
          <w:fldChar w:fldCharType="end"/>
        </w:r>
      </w:hyperlink>
    </w:p>
    <w:p w14:paraId="0BFF7C8A" w14:textId="32DA60DA" w:rsidR="00456A01" w:rsidRDefault="00000000">
      <w:pPr>
        <w:pStyle w:val="Verzeichnis2"/>
        <w:rPr>
          <w:rFonts w:asciiTheme="minorHAnsi" w:eastAsiaTheme="minorEastAsia" w:hAnsiTheme="minorHAnsi" w:cs="Mangal"/>
          <w:color w:val="auto"/>
          <w:sz w:val="22"/>
          <w:szCs w:val="20"/>
          <w:lang w:bidi="ne-NP"/>
        </w:rPr>
      </w:pPr>
      <w:hyperlink w:anchor="_Toc106871336" w:history="1">
        <w:r w:rsidR="00456A01" w:rsidRPr="006D502B">
          <w:rPr>
            <w:rStyle w:val="Hyperlink"/>
          </w:rPr>
          <w:t>§ 2</w:t>
        </w:r>
        <w:r w:rsidR="00456A01">
          <w:rPr>
            <w:rFonts w:asciiTheme="minorHAnsi" w:eastAsiaTheme="minorEastAsia" w:hAnsiTheme="minorHAnsi" w:cs="Mangal"/>
            <w:color w:val="auto"/>
            <w:sz w:val="22"/>
            <w:szCs w:val="20"/>
            <w:lang w:bidi="ne-NP"/>
          </w:rPr>
          <w:tab/>
        </w:r>
        <w:r w:rsidR="00456A01" w:rsidRPr="006D502B">
          <w:rPr>
            <w:rStyle w:val="Hyperlink"/>
          </w:rPr>
          <w:t>Ziel des Studiums; Zweck der Prüfungen; Abschlussgrad</w:t>
        </w:r>
        <w:r w:rsidR="00456A01">
          <w:rPr>
            <w:webHidden/>
          </w:rPr>
          <w:tab/>
        </w:r>
        <w:r w:rsidR="00456A01">
          <w:rPr>
            <w:webHidden/>
          </w:rPr>
          <w:fldChar w:fldCharType="begin"/>
        </w:r>
        <w:r w:rsidR="00456A01">
          <w:rPr>
            <w:webHidden/>
          </w:rPr>
          <w:instrText xml:space="preserve"> PAGEREF _Toc106871336 \h </w:instrText>
        </w:r>
        <w:r w:rsidR="00456A01">
          <w:rPr>
            <w:webHidden/>
          </w:rPr>
        </w:r>
        <w:r w:rsidR="00456A01">
          <w:rPr>
            <w:webHidden/>
          </w:rPr>
          <w:fldChar w:fldCharType="separate"/>
        </w:r>
        <w:r w:rsidR="00A303D4">
          <w:rPr>
            <w:webHidden/>
          </w:rPr>
          <w:t>4</w:t>
        </w:r>
        <w:r w:rsidR="00456A01">
          <w:rPr>
            <w:webHidden/>
          </w:rPr>
          <w:fldChar w:fldCharType="end"/>
        </w:r>
      </w:hyperlink>
    </w:p>
    <w:p w14:paraId="63596F8E" w14:textId="7DB053FE" w:rsidR="00456A01" w:rsidRDefault="00000000">
      <w:pPr>
        <w:pStyle w:val="Verzeichnis2"/>
        <w:rPr>
          <w:rFonts w:asciiTheme="minorHAnsi" w:eastAsiaTheme="minorEastAsia" w:hAnsiTheme="minorHAnsi" w:cs="Mangal"/>
          <w:color w:val="auto"/>
          <w:sz w:val="22"/>
          <w:szCs w:val="20"/>
          <w:lang w:bidi="ne-NP"/>
        </w:rPr>
      </w:pPr>
      <w:hyperlink w:anchor="_Toc106871337" w:history="1">
        <w:r w:rsidR="00456A01" w:rsidRPr="006D502B">
          <w:rPr>
            <w:rStyle w:val="Hyperlink"/>
          </w:rPr>
          <w:t>§ 3</w:t>
        </w:r>
        <w:r w:rsidR="00456A01">
          <w:rPr>
            <w:rFonts w:asciiTheme="minorHAnsi" w:eastAsiaTheme="minorEastAsia" w:hAnsiTheme="minorHAnsi" w:cs="Mangal"/>
            <w:color w:val="auto"/>
            <w:sz w:val="22"/>
            <w:szCs w:val="20"/>
            <w:lang w:bidi="ne-NP"/>
          </w:rPr>
          <w:tab/>
        </w:r>
        <w:r w:rsidR="00456A01" w:rsidRPr="006D502B">
          <w:rPr>
            <w:rStyle w:val="Hyperlink"/>
          </w:rPr>
          <w:t>Zugangsvoraussetzungen</w:t>
        </w:r>
        <w:r w:rsidR="00456A01">
          <w:rPr>
            <w:webHidden/>
          </w:rPr>
          <w:tab/>
        </w:r>
        <w:r w:rsidR="00456A01">
          <w:rPr>
            <w:webHidden/>
          </w:rPr>
          <w:fldChar w:fldCharType="begin"/>
        </w:r>
        <w:r w:rsidR="00456A01">
          <w:rPr>
            <w:webHidden/>
          </w:rPr>
          <w:instrText xml:space="preserve"> PAGEREF _Toc106871337 \h </w:instrText>
        </w:r>
        <w:r w:rsidR="00456A01">
          <w:rPr>
            <w:webHidden/>
          </w:rPr>
        </w:r>
        <w:r w:rsidR="00456A01">
          <w:rPr>
            <w:webHidden/>
          </w:rPr>
          <w:fldChar w:fldCharType="separate"/>
        </w:r>
        <w:r w:rsidR="00A303D4">
          <w:rPr>
            <w:webHidden/>
          </w:rPr>
          <w:t>5</w:t>
        </w:r>
        <w:r w:rsidR="00456A01">
          <w:rPr>
            <w:webHidden/>
          </w:rPr>
          <w:fldChar w:fldCharType="end"/>
        </w:r>
      </w:hyperlink>
    </w:p>
    <w:p w14:paraId="791987FA" w14:textId="503CAE9C" w:rsidR="00456A01" w:rsidRDefault="00000000">
      <w:pPr>
        <w:pStyle w:val="Verzeichnis2"/>
        <w:rPr>
          <w:rFonts w:asciiTheme="minorHAnsi" w:eastAsiaTheme="minorEastAsia" w:hAnsiTheme="minorHAnsi" w:cs="Mangal"/>
          <w:color w:val="auto"/>
          <w:sz w:val="22"/>
          <w:szCs w:val="20"/>
          <w:lang w:bidi="ne-NP"/>
        </w:rPr>
      </w:pPr>
      <w:hyperlink w:anchor="_Toc106871338" w:history="1">
        <w:r w:rsidR="00456A01" w:rsidRPr="006D502B">
          <w:rPr>
            <w:rStyle w:val="Hyperlink"/>
          </w:rPr>
          <w:t>§ 4</w:t>
        </w:r>
        <w:r w:rsidR="00456A01">
          <w:rPr>
            <w:rFonts w:asciiTheme="minorHAnsi" w:eastAsiaTheme="minorEastAsia" w:hAnsiTheme="minorHAnsi" w:cs="Mangal"/>
            <w:color w:val="auto"/>
            <w:sz w:val="22"/>
            <w:szCs w:val="20"/>
            <w:lang w:bidi="ne-NP"/>
          </w:rPr>
          <w:tab/>
        </w:r>
        <w:r w:rsidR="00456A01" w:rsidRPr="006D502B">
          <w:rPr>
            <w:rStyle w:val="Hyperlink"/>
          </w:rPr>
          <w:t>Regelstudienzeit</w:t>
        </w:r>
        <w:r w:rsidR="00456A01">
          <w:rPr>
            <w:webHidden/>
          </w:rPr>
          <w:tab/>
        </w:r>
        <w:r w:rsidR="00456A01">
          <w:rPr>
            <w:webHidden/>
          </w:rPr>
          <w:fldChar w:fldCharType="begin"/>
        </w:r>
        <w:r w:rsidR="00456A01">
          <w:rPr>
            <w:webHidden/>
          </w:rPr>
          <w:instrText xml:space="preserve"> PAGEREF _Toc106871338 \h </w:instrText>
        </w:r>
        <w:r w:rsidR="00456A01">
          <w:rPr>
            <w:webHidden/>
          </w:rPr>
        </w:r>
        <w:r w:rsidR="00456A01">
          <w:rPr>
            <w:webHidden/>
          </w:rPr>
          <w:fldChar w:fldCharType="separate"/>
        </w:r>
        <w:r w:rsidR="00A303D4">
          <w:rPr>
            <w:webHidden/>
          </w:rPr>
          <w:t>5</w:t>
        </w:r>
        <w:r w:rsidR="00456A01">
          <w:rPr>
            <w:webHidden/>
          </w:rPr>
          <w:fldChar w:fldCharType="end"/>
        </w:r>
      </w:hyperlink>
    </w:p>
    <w:p w14:paraId="63828983" w14:textId="68138DD9" w:rsidR="00456A01" w:rsidRDefault="00000000">
      <w:pPr>
        <w:pStyle w:val="Verzeichnis2"/>
        <w:rPr>
          <w:rFonts w:asciiTheme="minorHAnsi" w:eastAsiaTheme="minorEastAsia" w:hAnsiTheme="minorHAnsi" w:cs="Mangal"/>
          <w:color w:val="auto"/>
          <w:sz w:val="22"/>
          <w:szCs w:val="20"/>
          <w:lang w:bidi="ne-NP"/>
        </w:rPr>
      </w:pPr>
      <w:hyperlink w:anchor="_Toc106871339" w:history="1">
        <w:r w:rsidR="00456A01" w:rsidRPr="006D502B">
          <w:rPr>
            <w:rStyle w:val="Hyperlink"/>
          </w:rPr>
          <w:t>§ 5</w:t>
        </w:r>
        <w:r w:rsidR="00456A01">
          <w:rPr>
            <w:rFonts w:asciiTheme="minorHAnsi" w:eastAsiaTheme="minorEastAsia" w:hAnsiTheme="minorHAnsi" w:cs="Mangal"/>
            <w:color w:val="auto"/>
            <w:sz w:val="22"/>
            <w:szCs w:val="20"/>
            <w:lang w:bidi="ne-NP"/>
          </w:rPr>
          <w:tab/>
        </w:r>
        <w:r w:rsidR="00456A01" w:rsidRPr="006D502B">
          <w:rPr>
            <w:rStyle w:val="Hyperlink"/>
          </w:rPr>
          <w:t>Umfang und Gliederung der Prüfung; Prüfungsfrist</w:t>
        </w:r>
        <w:r w:rsidR="00456A01">
          <w:rPr>
            <w:webHidden/>
          </w:rPr>
          <w:tab/>
        </w:r>
        <w:r w:rsidR="00456A01">
          <w:rPr>
            <w:webHidden/>
          </w:rPr>
          <w:fldChar w:fldCharType="begin"/>
        </w:r>
        <w:r w:rsidR="00456A01">
          <w:rPr>
            <w:webHidden/>
          </w:rPr>
          <w:instrText xml:space="preserve"> PAGEREF _Toc106871339 \h </w:instrText>
        </w:r>
        <w:r w:rsidR="00456A01">
          <w:rPr>
            <w:webHidden/>
          </w:rPr>
        </w:r>
        <w:r w:rsidR="00456A01">
          <w:rPr>
            <w:webHidden/>
          </w:rPr>
          <w:fldChar w:fldCharType="separate"/>
        </w:r>
        <w:r w:rsidR="00A303D4">
          <w:rPr>
            <w:webHidden/>
          </w:rPr>
          <w:t>6</w:t>
        </w:r>
        <w:r w:rsidR="00456A01">
          <w:rPr>
            <w:webHidden/>
          </w:rPr>
          <w:fldChar w:fldCharType="end"/>
        </w:r>
      </w:hyperlink>
    </w:p>
    <w:p w14:paraId="21E264FF" w14:textId="61A2B16F" w:rsidR="00456A01" w:rsidRDefault="00000000">
      <w:pPr>
        <w:pStyle w:val="Verzeichnis2"/>
        <w:rPr>
          <w:rFonts w:asciiTheme="minorHAnsi" w:eastAsiaTheme="minorEastAsia" w:hAnsiTheme="minorHAnsi" w:cs="Mangal"/>
          <w:color w:val="auto"/>
          <w:sz w:val="22"/>
          <w:szCs w:val="20"/>
          <w:lang w:bidi="ne-NP"/>
        </w:rPr>
      </w:pPr>
      <w:hyperlink w:anchor="_Toc106871340" w:history="1">
        <w:r w:rsidR="00456A01" w:rsidRPr="006D502B">
          <w:rPr>
            <w:rStyle w:val="Hyperlink"/>
          </w:rPr>
          <w:t>§ 6</w:t>
        </w:r>
        <w:r w:rsidR="00456A01">
          <w:rPr>
            <w:rFonts w:asciiTheme="minorHAnsi" w:eastAsiaTheme="minorEastAsia" w:hAnsiTheme="minorHAnsi" w:cs="Mangal"/>
            <w:color w:val="auto"/>
            <w:sz w:val="22"/>
            <w:szCs w:val="20"/>
            <w:lang w:bidi="ne-NP"/>
          </w:rPr>
          <w:tab/>
        </w:r>
        <w:r w:rsidR="00456A01" w:rsidRPr="006D502B">
          <w:rPr>
            <w:rStyle w:val="Hyperlink"/>
          </w:rPr>
          <w:t>Prüfungsausschuss</w:t>
        </w:r>
        <w:r w:rsidR="00456A01">
          <w:rPr>
            <w:webHidden/>
          </w:rPr>
          <w:tab/>
        </w:r>
        <w:r w:rsidR="00456A01">
          <w:rPr>
            <w:webHidden/>
          </w:rPr>
          <w:fldChar w:fldCharType="begin"/>
        </w:r>
        <w:r w:rsidR="00456A01">
          <w:rPr>
            <w:webHidden/>
          </w:rPr>
          <w:instrText xml:space="preserve"> PAGEREF _Toc106871340 \h </w:instrText>
        </w:r>
        <w:r w:rsidR="00456A01">
          <w:rPr>
            <w:webHidden/>
          </w:rPr>
        </w:r>
        <w:r w:rsidR="00456A01">
          <w:rPr>
            <w:webHidden/>
          </w:rPr>
          <w:fldChar w:fldCharType="separate"/>
        </w:r>
        <w:r w:rsidR="00A303D4">
          <w:rPr>
            <w:webHidden/>
          </w:rPr>
          <w:t>6</w:t>
        </w:r>
        <w:r w:rsidR="00456A01">
          <w:rPr>
            <w:webHidden/>
          </w:rPr>
          <w:fldChar w:fldCharType="end"/>
        </w:r>
      </w:hyperlink>
    </w:p>
    <w:p w14:paraId="05494E87" w14:textId="50706851" w:rsidR="00456A01" w:rsidRDefault="00000000">
      <w:pPr>
        <w:pStyle w:val="Verzeichnis2"/>
        <w:rPr>
          <w:rFonts w:asciiTheme="minorHAnsi" w:eastAsiaTheme="minorEastAsia" w:hAnsiTheme="minorHAnsi" w:cs="Mangal"/>
          <w:color w:val="auto"/>
          <w:sz w:val="22"/>
          <w:szCs w:val="20"/>
          <w:lang w:bidi="ne-NP"/>
        </w:rPr>
      </w:pPr>
      <w:hyperlink w:anchor="_Toc106871341" w:history="1">
        <w:r w:rsidR="00456A01" w:rsidRPr="006D502B">
          <w:rPr>
            <w:rStyle w:val="Hyperlink"/>
          </w:rPr>
          <w:t>§ 7</w:t>
        </w:r>
        <w:r w:rsidR="00456A01">
          <w:rPr>
            <w:rFonts w:asciiTheme="minorHAnsi" w:eastAsiaTheme="minorEastAsia" w:hAnsiTheme="minorHAnsi" w:cs="Mangal"/>
            <w:color w:val="auto"/>
            <w:sz w:val="22"/>
            <w:szCs w:val="20"/>
            <w:lang w:bidi="ne-NP"/>
          </w:rPr>
          <w:tab/>
        </w:r>
        <w:r w:rsidR="00456A01" w:rsidRPr="006D502B">
          <w:rPr>
            <w:rStyle w:val="Hyperlink"/>
          </w:rPr>
          <w:t>Rechte und Pflichten des Prüfungsausschusses</w:t>
        </w:r>
        <w:r w:rsidR="00456A01">
          <w:rPr>
            <w:webHidden/>
          </w:rPr>
          <w:tab/>
        </w:r>
        <w:r w:rsidR="00456A01">
          <w:rPr>
            <w:webHidden/>
          </w:rPr>
          <w:fldChar w:fldCharType="begin"/>
        </w:r>
        <w:r w:rsidR="00456A01">
          <w:rPr>
            <w:webHidden/>
          </w:rPr>
          <w:instrText xml:space="preserve"> PAGEREF _Toc106871341 \h </w:instrText>
        </w:r>
        <w:r w:rsidR="00456A01">
          <w:rPr>
            <w:webHidden/>
          </w:rPr>
        </w:r>
        <w:r w:rsidR="00456A01">
          <w:rPr>
            <w:webHidden/>
          </w:rPr>
          <w:fldChar w:fldCharType="separate"/>
        </w:r>
        <w:r w:rsidR="00A303D4">
          <w:rPr>
            <w:webHidden/>
          </w:rPr>
          <w:t>6</w:t>
        </w:r>
        <w:r w:rsidR="00456A01">
          <w:rPr>
            <w:webHidden/>
          </w:rPr>
          <w:fldChar w:fldCharType="end"/>
        </w:r>
      </w:hyperlink>
    </w:p>
    <w:p w14:paraId="685633E2" w14:textId="5E79B37E" w:rsidR="00456A01" w:rsidRDefault="00000000">
      <w:pPr>
        <w:pStyle w:val="Verzeichnis2"/>
        <w:rPr>
          <w:rFonts w:asciiTheme="minorHAnsi" w:eastAsiaTheme="minorEastAsia" w:hAnsiTheme="minorHAnsi" w:cs="Mangal"/>
          <w:color w:val="auto"/>
          <w:sz w:val="22"/>
          <w:szCs w:val="20"/>
          <w:lang w:bidi="ne-NP"/>
        </w:rPr>
      </w:pPr>
      <w:hyperlink w:anchor="_Toc106871342" w:history="1">
        <w:r w:rsidR="00456A01" w:rsidRPr="006D502B">
          <w:rPr>
            <w:rStyle w:val="Hyperlink"/>
          </w:rPr>
          <w:t>§ 8</w:t>
        </w:r>
        <w:r w:rsidR="00456A01">
          <w:rPr>
            <w:rFonts w:asciiTheme="minorHAnsi" w:eastAsiaTheme="minorEastAsia" w:hAnsiTheme="minorHAnsi" w:cs="Mangal"/>
            <w:color w:val="auto"/>
            <w:sz w:val="22"/>
            <w:szCs w:val="20"/>
            <w:lang w:bidi="ne-NP"/>
          </w:rPr>
          <w:tab/>
        </w:r>
        <w:r w:rsidR="00456A01" w:rsidRPr="006D502B">
          <w:rPr>
            <w:rStyle w:val="Hyperlink"/>
          </w:rPr>
          <w:t>Beschlüsse des Prüfungsausschusses</w:t>
        </w:r>
        <w:r w:rsidR="00456A01">
          <w:rPr>
            <w:webHidden/>
          </w:rPr>
          <w:tab/>
        </w:r>
        <w:r w:rsidR="00456A01">
          <w:rPr>
            <w:webHidden/>
          </w:rPr>
          <w:fldChar w:fldCharType="begin"/>
        </w:r>
        <w:r w:rsidR="00456A01">
          <w:rPr>
            <w:webHidden/>
          </w:rPr>
          <w:instrText xml:space="preserve"> PAGEREF _Toc106871342 \h </w:instrText>
        </w:r>
        <w:r w:rsidR="00456A01">
          <w:rPr>
            <w:webHidden/>
          </w:rPr>
        </w:r>
        <w:r w:rsidR="00456A01">
          <w:rPr>
            <w:webHidden/>
          </w:rPr>
          <w:fldChar w:fldCharType="separate"/>
        </w:r>
        <w:r w:rsidR="00A303D4">
          <w:rPr>
            <w:webHidden/>
          </w:rPr>
          <w:t>7</w:t>
        </w:r>
        <w:r w:rsidR="00456A01">
          <w:rPr>
            <w:webHidden/>
          </w:rPr>
          <w:fldChar w:fldCharType="end"/>
        </w:r>
      </w:hyperlink>
    </w:p>
    <w:p w14:paraId="4E1150B3" w14:textId="42A4E745" w:rsidR="00456A01" w:rsidRDefault="00000000">
      <w:pPr>
        <w:pStyle w:val="Verzeichnis2"/>
        <w:rPr>
          <w:rFonts w:asciiTheme="minorHAnsi" w:eastAsiaTheme="minorEastAsia" w:hAnsiTheme="minorHAnsi" w:cs="Mangal"/>
          <w:color w:val="auto"/>
          <w:sz w:val="22"/>
          <w:szCs w:val="20"/>
          <w:lang w:bidi="ne-NP"/>
        </w:rPr>
      </w:pPr>
      <w:hyperlink w:anchor="_Toc106871343" w:history="1">
        <w:r w:rsidR="00456A01" w:rsidRPr="006D502B">
          <w:rPr>
            <w:rStyle w:val="Hyperlink"/>
          </w:rPr>
          <w:t>§ 9</w:t>
        </w:r>
        <w:r w:rsidR="00456A01">
          <w:rPr>
            <w:rFonts w:asciiTheme="minorHAnsi" w:eastAsiaTheme="minorEastAsia" w:hAnsiTheme="minorHAnsi" w:cs="Mangal"/>
            <w:color w:val="auto"/>
            <w:sz w:val="22"/>
            <w:szCs w:val="20"/>
            <w:lang w:bidi="ne-NP"/>
          </w:rPr>
          <w:tab/>
        </w:r>
        <w:r w:rsidR="00456A01" w:rsidRPr="006D502B">
          <w:rPr>
            <w:rStyle w:val="Hyperlink"/>
          </w:rPr>
          <w:t>Prüferinnen und Prüfer sowie Beisitzerinnen und Beisitzer</w:t>
        </w:r>
        <w:r w:rsidR="00456A01">
          <w:rPr>
            <w:webHidden/>
          </w:rPr>
          <w:tab/>
        </w:r>
        <w:r w:rsidR="00456A01">
          <w:rPr>
            <w:webHidden/>
          </w:rPr>
          <w:fldChar w:fldCharType="begin"/>
        </w:r>
        <w:r w:rsidR="00456A01">
          <w:rPr>
            <w:webHidden/>
          </w:rPr>
          <w:instrText xml:space="preserve"> PAGEREF _Toc106871343 \h </w:instrText>
        </w:r>
        <w:r w:rsidR="00456A01">
          <w:rPr>
            <w:webHidden/>
          </w:rPr>
        </w:r>
        <w:r w:rsidR="00456A01">
          <w:rPr>
            <w:webHidden/>
          </w:rPr>
          <w:fldChar w:fldCharType="separate"/>
        </w:r>
        <w:r w:rsidR="00A303D4">
          <w:rPr>
            <w:webHidden/>
          </w:rPr>
          <w:t>8</w:t>
        </w:r>
        <w:r w:rsidR="00456A01">
          <w:rPr>
            <w:webHidden/>
          </w:rPr>
          <w:fldChar w:fldCharType="end"/>
        </w:r>
      </w:hyperlink>
    </w:p>
    <w:p w14:paraId="0951B693" w14:textId="0332850C" w:rsidR="00456A01" w:rsidRDefault="00000000">
      <w:pPr>
        <w:pStyle w:val="Verzeichnis2"/>
        <w:rPr>
          <w:rFonts w:asciiTheme="minorHAnsi" w:eastAsiaTheme="minorEastAsia" w:hAnsiTheme="minorHAnsi" w:cs="Mangal"/>
          <w:color w:val="auto"/>
          <w:sz w:val="22"/>
          <w:szCs w:val="20"/>
          <w:lang w:bidi="ne-NP"/>
        </w:rPr>
      </w:pPr>
      <w:hyperlink w:anchor="_Toc106871344" w:history="1">
        <w:r w:rsidR="00456A01" w:rsidRPr="006D502B">
          <w:rPr>
            <w:rStyle w:val="Hyperlink"/>
          </w:rPr>
          <w:t>§ 10</w:t>
        </w:r>
        <w:r w:rsidR="00456A01">
          <w:rPr>
            <w:rFonts w:asciiTheme="minorHAnsi" w:eastAsiaTheme="minorEastAsia" w:hAnsiTheme="minorHAnsi" w:cs="Mangal"/>
            <w:color w:val="auto"/>
            <w:sz w:val="22"/>
            <w:szCs w:val="20"/>
            <w:lang w:bidi="ne-NP"/>
          </w:rPr>
          <w:tab/>
        </w:r>
        <w:r w:rsidR="00456A01" w:rsidRPr="006D502B">
          <w:rPr>
            <w:rStyle w:val="Hyperlink"/>
          </w:rPr>
          <w:t>Anerkennung von Studien- und Prüfungsleistungen</w:t>
        </w:r>
        <w:r w:rsidR="00456A01">
          <w:rPr>
            <w:webHidden/>
          </w:rPr>
          <w:tab/>
        </w:r>
        <w:r w:rsidR="00456A01">
          <w:rPr>
            <w:webHidden/>
          </w:rPr>
          <w:fldChar w:fldCharType="begin"/>
        </w:r>
        <w:r w:rsidR="00456A01">
          <w:rPr>
            <w:webHidden/>
          </w:rPr>
          <w:instrText xml:space="preserve"> PAGEREF _Toc106871344 \h </w:instrText>
        </w:r>
        <w:r w:rsidR="00456A01">
          <w:rPr>
            <w:webHidden/>
          </w:rPr>
        </w:r>
        <w:r w:rsidR="00456A01">
          <w:rPr>
            <w:webHidden/>
          </w:rPr>
          <w:fldChar w:fldCharType="separate"/>
        </w:r>
        <w:r w:rsidR="00A303D4">
          <w:rPr>
            <w:webHidden/>
          </w:rPr>
          <w:t>8</w:t>
        </w:r>
        <w:r w:rsidR="00456A01">
          <w:rPr>
            <w:webHidden/>
          </w:rPr>
          <w:fldChar w:fldCharType="end"/>
        </w:r>
      </w:hyperlink>
    </w:p>
    <w:p w14:paraId="1ED5ED30" w14:textId="78B027EB" w:rsidR="00456A01" w:rsidRDefault="00000000">
      <w:pPr>
        <w:pStyle w:val="Verzeichnis2"/>
        <w:rPr>
          <w:rFonts w:asciiTheme="minorHAnsi" w:eastAsiaTheme="minorEastAsia" w:hAnsiTheme="minorHAnsi" w:cs="Mangal"/>
          <w:color w:val="auto"/>
          <w:sz w:val="22"/>
          <w:szCs w:val="20"/>
          <w:lang w:bidi="ne-NP"/>
        </w:rPr>
      </w:pPr>
      <w:hyperlink w:anchor="_Toc106871345" w:history="1">
        <w:r w:rsidR="00456A01" w:rsidRPr="006D502B">
          <w:rPr>
            <w:rStyle w:val="Hyperlink"/>
          </w:rPr>
          <w:t>§ 11</w:t>
        </w:r>
        <w:r w:rsidR="00456A01">
          <w:rPr>
            <w:rFonts w:asciiTheme="minorHAnsi" w:eastAsiaTheme="minorEastAsia" w:hAnsiTheme="minorHAnsi" w:cs="Mangal"/>
            <w:color w:val="auto"/>
            <w:sz w:val="22"/>
            <w:szCs w:val="20"/>
            <w:lang w:bidi="ne-NP"/>
          </w:rPr>
          <w:tab/>
        </w:r>
        <w:r w:rsidR="00456A01" w:rsidRPr="006D502B">
          <w:rPr>
            <w:rStyle w:val="Hyperlink"/>
          </w:rPr>
          <w:t>Bewertung von Prüfungsleistungen</w:t>
        </w:r>
        <w:r w:rsidR="00456A01">
          <w:rPr>
            <w:webHidden/>
          </w:rPr>
          <w:tab/>
        </w:r>
        <w:r w:rsidR="00456A01">
          <w:rPr>
            <w:webHidden/>
          </w:rPr>
          <w:fldChar w:fldCharType="begin"/>
        </w:r>
        <w:r w:rsidR="00456A01">
          <w:rPr>
            <w:webHidden/>
          </w:rPr>
          <w:instrText xml:space="preserve"> PAGEREF _Toc106871345 \h </w:instrText>
        </w:r>
        <w:r w:rsidR="00456A01">
          <w:rPr>
            <w:webHidden/>
          </w:rPr>
        </w:r>
        <w:r w:rsidR="00456A01">
          <w:rPr>
            <w:webHidden/>
          </w:rPr>
          <w:fldChar w:fldCharType="separate"/>
        </w:r>
        <w:r w:rsidR="00A303D4">
          <w:rPr>
            <w:webHidden/>
          </w:rPr>
          <w:t>9</w:t>
        </w:r>
        <w:r w:rsidR="00456A01">
          <w:rPr>
            <w:webHidden/>
          </w:rPr>
          <w:fldChar w:fldCharType="end"/>
        </w:r>
      </w:hyperlink>
    </w:p>
    <w:p w14:paraId="0FF8FE5E" w14:textId="63914D82" w:rsidR="00456A01" w:rsidRDefault="00000000">
      <w:pPr>
        <w:pStyle w:val="Verzeichnis2"/>
        <w:rPr>
          <w:rFonts w:asciiTheme="minorHAnsi" w:eastAsiaTheme="minorEastAsia" w:hAnsiTheme="minorHAnsi" w:cs="Mangal"/>
          <w:color w:val="auto"/>
          <w:sz w:val="22"/>
          <w:szCs w:val="20"/>
          <w:lang w:bidi="ne-NP"/>
        </w:rPr>
      </w:pPr>
      <w:hyperlink w:anchor="_Toc106871346" w:history="1">
        <w:r w:rsidR="00456A01" w:rsidRPr="006D502B">
          <w:rPr>
            <w:rStyle w:val="Hyperlink"/>
          </w:rPr>
          <w:t>§ 12</w:t>
        </w:r>
        <w:r w:rsidR="00456A01">
          <w:rPr>
            <w:rFonts w:asciiTheme="minorHAnsi" w:eastAsiaTheme="minorEastAsia" w:hAnsiTheme="minorHAnsi" w:cs="Mangal"/>
            <w:color w:val="auto"/>
            <w:sz w:val="22"/>
            <w:szCs w:val="20"/>
            <w:lang w:bidi="ne-NP"/>
          </w:rPr>
          <w:tab/>
        </w:r>
        <w:r w:rsidR="00456A01" w:rsidRPr="006D502B">
          <w:rPr>
            <w:rStyle w:val="Hyperlink"/>
          </w:rPr>
          <w:t>Leistungspunkte (Credits) nach dem ECTS (European Credit Transfer System)</w:t>
        </w:r>
        <w:r w:rsidR="00456A01">
          <w:rPr>
            <w:webHidden/>
          </w:rPr>
          <w:tab/>
        </w:r>
        <w:r w:rsidR="00456A01">
          <w:rPr>
            <w:webHidden/>
          </w:rPr>
          <w:fldChar w:fldCharType="begin"/>
        </w:r>
        <w:r w:rsidR="00456A01">
          <w:rPr>
            <w:webHidden/>
          </w:rPr>
          <w:instrText xml:space="preserve"> PAGEREF _Toc106871346 \h </w:instrText>
        </w:r>
        <w:r w:rsidR="00456A01">
          <w:rPr>
            <w:webHidden/>
          </w:rPr>
        </w:r>
        <w:r w:rsidR="00456A01">
          <w:rPr>
            <w:webHidden/>
          </w:rPr>
          <w:fldChar w:fldCharType="separate"/>
        </w:r>
        <w:r w:rsidR="00A303D4">
          <w:rPr>
            <w:webHidden/>
          </w:rPr>
          <w:t>10</w:t>
        </w:r>
        <w:r w:rsidR="00456A01">
          <w:rPr>
            <w:webHidden/>
          </w:rPr>
          <w:fldChar w:fldCharType="end"/>
        </w:r>
      </w:hyperlink>
    </w:p>
    <w:p w14:paraId="5E430AE7" w14:textId="09344DEB" w:rsidR="00456A01" w:rsidRDefault="00000000">
      <w:pPr>
        <w:pStyle w:val="Verzeichnis2"/>
        <w:rPr>
          <w:rFonts w:asciiTheme="minorHAnsi" w:eastAsiaTheme="minorEastAsia" w:hAnsiTheme="minorHAnsi" w:cs="Mangal"/>
          <w:color w:val="auto"/>
          <w:sz w:val="22"/>
          <w:szCs w:val="20"/>
          <w:lang w:bidi="ne-NP"/>
        </w:rPr>
      </w:pPr>
      <w:hyperlink w:anchor="_Toc106871347" w:history="1">
        <w:r w:rsidR="00456A01" w:rsidRPr="006D502B">
          <w:rPr>
            <w:rStyle w:val="Hyperlink"/>
          </w:rPr>
          <w:t>§ 13</w:t>
        </w:r>
        <w:r w:rsidR="00456A01">
          <w:rPr>
            <w:rFonts w:asciiTheme="minorHAnsi" w:eastAsiaTheme="minorEastAsia" w:hAnsiTheme="minorHAnsi" w:cs="Mangal"/>
            <w:color w:val="auto"/>
            <w:sz w:val="22"/>
            <w:szCs w:val="20"/>
            <w:lang w:bidi="ne-NP"/>
          </w:rPr>
          <w:tab/>
        </w:r>
        <w:r w:rsidR="00456A01" w:rsidRPr="006D502B">
          <w:rPr>
            <w:rStyle w:val="Hyperlink"/>
          </w:rPr>
          <w:t>Bewertung von Prüfungsleistungen nach dem ECTS-Notensystem</w:t>
        </w:r>
        <w:r w:rsidR="00456A01">
          <w:rPr>
            <w:webHidden/>
          </w:rPr>
          <w:tab/>
        </w:r>
        <w:r w:rsidR="00456A01">
          <w:rPr>
            <w:webHidden/>
          </w:rPr>
          <w:fldChar w:fldCharType="begin"/>
        </w:r>
        <w:r w:rsidR="00456A01">
          <w:rPr>
            <w:webHidden/>
          </w:rPr>
          <w:instrText xml:space="preserve"> PAGEREF _Toc106871347 \h </w:instrText>
        </w:r>
        <w:r w:rsidR="00456A01">
          <w:rPr>
            <w:webHidden/>
          </w:rPr>
        </w:r>
        <w:r w:rsidR="00456A01">
          <w:rPr>
            <w:webHidden/>
          </w:rPr>
          <w:fldChar w:fldCharType="separate"/>
        </w:r>
        <w:r w:rsidR="00A303D4">
          <w:rPr>
            <w:webHidden/>
          </w:rPr>
          <w:t>10</w:t>
        </w:r>
        <w:r w:rsidR="00456A01">
          <w:rPr>
            <w:webHidden/>
          </w:rPr>
          <w:fldChar w:fldCharType="end"/>
        </w:r>
      </w:hyperlink>
    </w:p>
    <w:p w14:paraId="4D0626F2" w14:textId="3BFE4DA5" w:rsidR="00456A01" w:rsidRDefault="00000000">
      <w:pPr>
        <w:pStyle w:val="Verzeichnis2"/>
        <w:rPr>
          <w:rFonts w:asciiTheme="minorHAnsi" w:eastAsiaTheme="minorEastAsia" w:hAnsiTheme="minorHAnsi" w:cs="Mangal"/>
          <w:color w:val="auto"/>
          <w:sz w:val="22"/>
          <w:szCs w:val="20"/>
          <w:lang w:bidi="ne-NP"/>
        </w:rPr>
      </w:pPr>
      <w:hyperlink w:anchor="_Toc106871348" w:history="1">
        <w:r w:rsidR="00456A01" w:rsidRPr="006D502B">
          <w:rPr>
            <w:rStyle w:val="Hyperlink"/>
          </w:rPr>
          <w:t>§ 14</w:t>
        </w:r>
        <w:r w:rsidR="00456A01">
          <w:rPr>
            <w:rFonts w:asciiTheme="minorHAnsi" w:eastAsiaTheme="minorEastAsia" w:hAnsiTheme="minorHAnsi" w:cs="Mangal"/>
            <w:color w:val="auto"/>
            <w:sz w:val="22"/>
            <w:szCs w:val="20"/>
            <w:lang w:bidi="ne-NP"/>
          </w:rPr>
          <w:tab/>
        </w:r>
        <w:r w:rsidR="00456A01" w:rsidRPr="006D502B">
          <w:rPr>
            <w:rStyle w:val="Hyperlink"/>
          </w:rPr>
          <w:t>Wiederholung von Prüfungsleistungen; zusätzliche Prüfungsversuche</w:t>
        </w:r>
        <w:r w:rsidR="00456A01">
          <w:rPr>
            <w:webHidden/>
          </w:rPr>
          <w:tab/>
        </w:r>
        <w:r w:rsidR="00456A01">
          <w:rPr>
            <w:webHidden/>
          </w:rPr>
          <w:fldChar w:fldCharType="begin"/>
        </w:r>
        <w:r w:rsidR="00456A01">
          <w:rPr>
            <w:webHidden/>
          </w:rPr>
          <w:instrText xml:space="preserve"> PAGEREF _Toc106871348 \h </w:instrText>
        </w:r>
        <w:r w:rsidR="00456A01">
          <w:rPr>
            <w:webHidden/>
          </w:rPr>
        </w:r>
        <w:r w:rsidR="00456A01">
          <w:rPr>
            <w:webHidden/>
          </w:rPr>
          <w:fldChar w:fldCharType="separate"/>
        </w:r>
        <w:r w:rsidR="00A303D4">
          <w:rPr>
            <w:webHidden/>
          </w:rPr>
          <w:t>10</w:t>
        </w:r>
        <w:r w:rsidR="00456A01">
          <w:rPr>
            <w:webHidden/>
          </w:rPr>
          <w:fldChar w:fldCharType="end"/>
        </w:r>
      </w:hyperlink>
    </w:p>
    <w:p w14:paraId="0010E264" w14:textId="2C87E0D0" w:rsidR="00456A01" w:rsidRDefault="00000000">
      <w:pPr>
        <w:pStyle w:val="Verzeichnis2"/>
        <w:rPr>
          <w:rFonts w:asciiTheme="minorHAnsi" w:eastAsiaTheme="minorEastAsia" w:hAnsiTheme="minorHAnsi" w:cs="Mangal"/>
          <w:color w:val="auto"/>
          <w:sz w:val="22"/>
          <w:szCs w:val="20"/>
          <w:lang w:bidi="ne-NP"/>
        </w:rPr>
      </w:pPr>
      <w:hyperlink w:anchor="_Toc106871349" w:history="1">
        <w:r w:rsidR="00456A01" w:rsidRPr="006D502B">
          <w:rPr>
            <w:rStyle w:val="Hyperlink"/>
          </w:rPr>
          <w:t>§ 15</w:t>
        </w:r>
        <w:r w:rsidR="00456A01">
          <w:rPr>
            <w:rFonts w:asciiTheme="minorHAnsi" w:eastAsiaTheme="minorEastAsia" w:hAnsiTheme="minorHAnsi" w:cs="Mangal"/>
            <w:color w:val="auto"/>
            <w:sz w:val="22"/>
            <w:szCs w:val="20"/>
            <w:lang w:bidi="ne-NP"/>
          </w:rPr>
          <w:tab/>
        </w:r>
        <w:r w:rsidR="00456A01" w:rsidRPr="006D502B">
          <w:rPr>
            <w:rStyle w:val="Hyperlink"/>
          </w:rPr>
          <w:t>Versäumnis, Rücktritt, Täuschung</w:t>
        </w:r>
        <w:r w:rsidR="00456A01">
          <w:rPr>
            <w:webHidden/>
          </w:rPr>
          <w:tab/>
        </w:r>
        <w:r w:rsidR="00456A01">
          <w:rPr>
            <w:webHidden/>
          </w:rPr>
          <w:fldChar w:fldCharType="begin"/>
        </w:r>
        <w:r w:rsidR="00456A01">
          <w:rPr>
            <w:webHidden/>
          </w:rPr>
          <w:instrText xml:space="preserve"> PAGEREF _Toc106871349 \h </w:instrText>
        </w:r>
        <w:r w:rsidR="00456A01">
          <w:rPr>
            <w:webHidden/>
          </w:rPr>
        </w:r>
        <w:r w:rsidR="00456A01">
          <w:rPr>
            <w:webHidden/>
          </w:rPr>
          <w:fldChar w:fldCharType="separate"/>
        </w:r>
        <w:r w:rsidR="00A303D4">
          <w:rPr>
            <w:webHidden/>
          </w:rPr>
          <w:t>11</w:t>
        </w:r>
        <w:r w:rsidR="00456A01">
          <w:rPr>
            <w:webHidden/>
          </w:rPr>
          <w:fldChar w:fldCharType="end"/>
        </w:r>
      </w:hyperlink>
    </w:p>
    <w:p w14:paraId="22C9CCF4" w14:textId="2100C74D" w:rsidR="00456A01" w:rsidRDefault="00000000">
      <w:pPr>
        <w:pStyle w:val="Verzeichnis1"/>
        <w:spacing w:before="240"/>
        <w:rPr>
          <w:rFonts w:asciiTheme="minorHAnsi" w:eastAsiaTheme="minorEastAsia" w:hAnsiTheme="minorHAnsi" w:cs="Mangal"/>
          <w:b w:val="0"/>
          <w:color w:val="auto"/>
          <w:sz w:val="22"/>
          <w:szCs w:val="20"/>
          <w:lang w:bidi="ne-NP"/>
        </w:rPr>
      </w:pPr>
      <w:hyperlink w:anchor="_Toc106871350" w:history="1">
        <w:r w:rsidR="00456A01" w:rsidRPr="006D502B">
          <w:rPr>
            <w:rStyle w:val="Hyperlink"/>
          </w:rPr>
          <w:t>II</w:t>
        </w:r>
        <w:r w:rsidR="00456A01">
          <w:rPr>
            <w:rFonts w:asciiTheme="minorHAnsi" w:eastAsiaTheme="minorEastAsia" w:hAnsiTheme="minorHAnsi" w:cs="Mangal"/>
            <w:b w:val="0"/>
            <w:color w:val="auto"/>
            <w:sz w:val="22"/>
            <w:szCs w:val="20"/>
            <w:lang w:bidi="ne-NP"/>
          </w:rPr>
          <w:tab/>
        </w:r>
        <w:r w:rsidR="00456A01" w:rsidRPr="006D502B">
          <w:rPr>
            <w:rStyle w:val="Hyperlink"/>
          </w:rPr>
          <w:t>Modulprüfungen</w:t>
        </w:r>
        <w:r w:rsidR="00456A01">
          <w:rPr>
            <w:webHidden/>
          </w:rPr>
          <w:tab/>
        </w:r>
        <w:r w:rsidR="00456A01">
          <w:rPr>
            <w:webHidden/>
          </w:rPr>
          <w:fldChar w:fldCharType="begin"/>
        </w:r>
        <w:r w:rsidR="00456A01">
          <w:rPr>
            <w:webHidden/>
          </w:rPr>
          <w:instrText xml:space="preserve"> PAGEREF _Toc106871350 \h </w:instrText>
        </w:r>
        <w:r w:rsidR="00456A01">
          <w:rPr>
            <w:webHidden/>
          </w:rPr>
        </w:r>
        <w:r w:rsidR="00456A01">
          <w:rPr>
            <w:webHidden/>
          </w:rPr>
          <w:fldChar w:fldCharType="separate"/>
        </w:r>
        <w:r w:rsidR="00A303D4">
          <w:rPr>
            <w:webHidden/>
          </w:rPr>
          <w:t>13</w:t>
        </w:r>
        <w:r w:rsidR="00456A01">
          <w:rPr>
            <w:webHidden/>
          </w:rPr>
          <w:fldChar w:fldCharType="end"/>
        </w:r>
      </w:hyperlink>
    </w:p>
    <w:p w14:paraId="32C87014" w14:textId="1CB65864" w:rsidR="00456A01" w:rsidRDefault="00000000">
      <w:pPr>
        <w:pStyle w:val="Verzeichnis2"/>
        <w:rPr>
          <w:rFonts w:asciiTheme="minorHAnsi" w:eastAsiaTheme="minorEastAsia" w:hAnsiTheme="minorHAnsi" w:cs="Mangal"/>
          <w:color w:val="auto"/>
          <w:sz w:val="22"/>
          <w:szCs w:val="20"/>
          <w:lang w:bidi="ne-NP"/>
        </w:rPr>
      </w:pPr>
      <w:hyperlink w:anchor="_Toc106871351" w:history="1">
        <w:r w:rsidR="00456A01" w:rsidRPr="006D502B">
          <w:rPr>
            <w:rStyle w:val="Hyperlink"/>
          </w:rPr>
          <w:t>§ 16</w:t>
        </w:r>
        <w:r w:rsidR="00456A01">
          <w:rPr>
            <w:rFonts w:asciiTheme="minorHAnsi" w:eastAsiaTheme="minorEastAsia" w:hAnsiTheme="minorHAnsi" w:cs="Mangal"/>
            <w:color w:val="auto"/>
            <w:sz w:val="22"/>
            <w:szCs w:val="20"/>
            <w:lang w:bidi="ne-NP"/>
          </w:rPr>
          <w:tab/>
        </w:r>
        <w:r w:rsidR="00456A01" w:rsidRPr="006D502B">
          <w:rPr>
            <w:rStyle w:val="Hyperlink"/>
          </w:rPr>
          <w:t>Ziel, Umfang und Form der Modulprüfungen</w:t>
        </w:r>
        <w:r w:rsidR="00456A01">
          <w:rPr>
            <w:webHidden/>
          </w:rPr>
          <w:tab/>
        </w:r>
        <w:r w:rsidR="00456A01">
          <w:rPr>
            <w:webHidden/>
          </w:rPr>
          <w:fldChar w:fldCharType="begin"/>
        </w:r>
        <w:r w:rsidR="00456A01">
          <w:rPr>
            <w:webHidden/>
          </w:rPr>
          <w:instrText xml:space="preserve"> PAGEREF _Toc106871351 \h </w:instrText>
        </w:r>
        <w:r w:rsidR="00456A01">
          <w:rPr>
            <w:webHidden/>
          </w:rPr>
        </w:r>
        <w:r w:rsidR="00456A01">
          <w:rPr>
            <w:webHidden/>
          </w:rPr>
          <w:fldChar w:fldCharType="separate"/>
        </w:r>
        <w:r w:rsidR="00A303D4">
          <w:rPr>
            <w:webHidden/>
          </w:rPr>
          <w:t>13</w:t>
        </w:r>
        <w:r w:rsidR="00456A01">
          <w:rPr>
            <w:webHidden/>
          </w:rPr>
          <w:fldChar w:fldCharType="end"/>
        </w:r>
      </w:hyperlink>
    </w:p>
    <w:p w14:paraId="4E8082A9" w14:textId="0B6AF196" w:rsidR="00456A01" w:rsidRDefault="00000000">
      <w:pPr>
        <w:pStyle w:val="Verzeichnis2"/>
        <w:rPr>
          <w:rFonts w:asciiTheme="minorHAnsi" w:eastAsiaTheme="minorEastAsia" w:hAnsiTheme="minorHAnsi" w:cs="Mangal"/>
          <w:color w:val="auto"/>
          <w:sz w:val="22"/>
          <w:szCs w:val="20"/>
          <w:lang w:bidi="ne-NP"/>
        </w:rPr>
      </w:pPr>
      <w:hyperlink w:anchor="_Toc106871352" w:history="1">
        <w:r w:rsidR="00456A01" w:rsidRPr="006D502B">
          <w:rPr>
            <w:rStyle w:val="Hyperlink"/>
          </w:rPr>
          <w:t>§ 17</w:t>
        </w:r>
        <w:r w:rsidR="00456A01">
          <w:rPr>
            <w:rFonts w:asciiTheme="minorHAnsi" w:eastAsiaTheme="minorEastAsia" w:hAnsiTheme="minorHAnsi" w:cs="Mangal"/>
            <w:color w:val="auto"/>
            <w:sz w:val="22"/>
            <w:szCs w:val="20"/>
            <w:lang w:bidi="ne-NP"/>
          </w:rPr>
          <w:tab/>
        </w:r>
        <w:r w:rsidR="00456A01" w:rsidRPr="006D502B">
          <w:rPr>
            <w:rStyle w:val="Hyperlink"/>
          </w:rPr>
          <w:t>Zulassung zu Modulprüfungen</w:t>
        </w:r>
        <w:r w:rsidR="00456A01">
          <w:rPr>
            <w:webHidden/>
          </w:rPr>
          <w:tab/>
        </w:r>
        <w:r w:rsidR="00456A01">
          <w:rPr>
            <w:webHidden/>
          </w:rPr>
          <w:fldChar w:fldCharType="begin"/>
        </w:r>
        <w:r w:rsidR="00456A01">
          <w:rPr>
            <w:webHidden/>
          </w:rPr>
          <w:instrText xml:space="preserve"> PAGEREF _Toc106871352 \h </w:instrText>
        </w:r>
        <w:r w:rsidR="00456A01">
          <w:rPr>
            <w:webHidden/>
          </w:rPr>
        </w:r>
        <w:r w:rsidR="00456A01">
          <w:rPr>
            <w:webHidden/>
          </w:rPr>
          <w:fldChar w:fldCharType="separate"/>
        </w:r>
        <w:r w:rsidR="00A303D4">
          <w:rPr>
            <w:webHidden/>
          </w:rPr>
          <w:t>14</w:t>
        </w:r>
        <w:r w:rsidR="00456A01">
          <w:rPr>
            <w:webHidden/>
          </w:rPr>
          <w:fldChar w:fldCharType="end"/>
        </w:r>
      </w:hyperlink>
    </w:p>
    <w:p w14:paraId="33216D9B" w14:textId="2D3AE267" w:rsidR="00456A01" w:rsidRDefault="00000000">
      <w:pPr>
        <w:pStyle w:val="Verzeichnis2"/>
        <w:rPr>
          <w:rFonts w:asciiTheme="minorHAnsi" w:eastAsiaTheme="minorEastAsia" w:hAnsiTheme="minorHAnsi" w:cs="Mangal"/>
          <w:color w:val="auto"/>
          <w:sz w:val="22"/>
          <w:szCs w:val="20"/>
          <w:lang w:bidi="ne-NP"/>
        </w:rPr>
      </w:pPr>
      <w:hyperlink w:anchor="_Toc106871353" w:history="1">
        <w:r w:rsidR="00456A01" w:rsidRPr="006D502B">
          <w:rPr>
            <w:rStyle w:val="Hyperlink"/>
          </w:rPr>
          <w:t>§ 18</w:t>
        </w:r>
        <w:r w:rsidR="00456A01">
          <w:rPr>
            <w:rFonts w:asciiTheme="minorHAnsi" w:eastAsiaTheme="minorEastAsia" w:hAnsiTheme="minorHAnsi" w:cs="Mangal"/>
            <w:color w:val="auto"/>
            <w:sz w:val="22"/>
            <w:szCs w:val="20"/>
            <w:lang w:bidi="ne-NP"/>
          </w:rPr>
          <w:tab/>
        </w:r>
        <w:r w:rsidR="00456A01" w:rsidRPr="006D502B">
          <w:rPr>
            <w:rStyle w:val="Hyperlink"/>
          </w:rPr>
          <w:t>Durchführung von Modulprüfungen</w:t>
        </w:r>
        <w:r w:rsidR="00456A01">
          <w:rPr>
            <w:webHidden/>
          </w:rPr>
          <w:tab/>
        </w:r>
        <w:r w:rsidR="00456A01">
          <w:rPr>
            <w:webHidden/>
          </w:rPr>
          <w:fldChar w:fldCharType="begin"/>
        </w:r>
        <w:r w:rsidR="00456A01">
          <w:rPr>
            <w:webHidden/>
          </w:rPr>
          <w:instrText xml:space="preserve"> PAGEREF _Toc106871353 \h </w:instrText>
        </w:r>
        <w:r w:rsidR="00456A01">
          <w:rPr>
            <w:webHidden/>
          </w:rPr>
        </w:r>
        <w:r w:rsidR="00456A01">
          <w:rPr>
            <w:webHidden/>
          </w:rPr>
          <w:fldChar w:fldCharType="separate"/>
        </w:r>
        <w:r w:rsidR="00A303D4">
          <w:rPr>
            <w:webHidden/>
          </w:rPr>
          <w:t>15</w:t>
        </w:r>
        <w:r w:rsidR="00456A01">
          <w:rPr>
            <w:webHidden/>
          </w:rPr>
          <w:fldChar w:fldCharType="end"/>
        </w:r>
      </w:hyperlink>
    </w:p>
    <w:p w14:paraId="24768F7A" w14:textId="4228F49E" w:rsidR="00456A01" w:rsidRDefault="00000000">
      <w:pPr>
        <w:pStyle w:val="Verzeichnis2"/>
        <w:rPr>
          <w:rFonts w:asciiTheme="minorHAnsi" w:eastAsiaTheme="minorEastAsia" w:hAnsiTheme="minorHAnsi" w:cs="Mangal"/>
          <w:color w:val="auto"/>
          <w:sz w:val="22"/>
          <w:szCs w:val="20"/>
          <w:lang w:bidi="ne-NP"/>
        </w:rPr>
      </w:pPr>
      <w:hyperlink w:anchor="_Toc106871354" w:history="1">
        <w:r w:rsidR="00456A01" w:rsidRPr="006D502B">
          <w:rPr>
            <w:rStyle w:val="Hyperlink"/>
          </w:rPr>
          <w:t>§ 19</w:t>
        </w:r>
        <w:r w:rsidR="00456A01">
          <w:rPr>
            <w:rFonts w:asciiTheme="minorHAnsi" w:eastAsiaTheme="minorEastAsia" w:hAnsiTheme="minorHAnsi" w:cs="Mangal"/>
            <w:color w:val="auto"/>
            <w:sz w:val="22"/>
            <w:szCs w:val="20"/>
            <w:lang w:bidi="ne-NP"/>
          </w:rPr>
          <w:tab/>
        </w:r>
        <w:r w:rsidR="00456A01" w:rsidRPr="006D502B">
          <w:rPr>
            <w:rStyle w:val="Hyperlink"/>
          </w:rPr>
          <w:t>Klausurarbeiten (Präsenz- und Fernprüfung)</w:t>
        </w:r>
        <w:r w:rsidR="00456A01">
          <w:rPr>
            <w:webHidden/>
          </w:rPr>
          <w:tab/>
        </w:r>
        <w:r w:rsidR="00456A01">
          <w:rPr>
            <w:webHidden/>
          </w:rPr>
          <w:fldChar w:fldCharType="begin"/>
        </w:r>
        <w:r w:rsidR="00456A01">
          <w:rPr>
            <w:webHidden/>
          </w:rPr>
          <w:instrText xml:space="preserve"> PAGEREF _Toc106871354 \h </w:instrText>
        </w:r>
        <w:r w:rsidR="00456A01">
          <w:rPr>
            <w:webHidden/>
          </w:rPr>
        </w:r>
        <w:r w:rsidR="00456A01">
          <w:rPr>
            <w:webHidden/>
          </w:rPr>
          <w:fldChar w:fldCharType="separate"/>
        </w:r>
        <w:r w:rsidR="00A303D4">
          <w:rPr>
            <w:webHidden/>
          </w:rPr>
          <w:t>16</w:t>
        </w:r>
        <w:r w:rsidR="00456A01">
          <w:rPr>
            <w:webHidden/>
          </w:rPr>
          <w:fldChar w:fldCharType="end"/>
        </w:r>
      </w:hyperlink>
    </w:p>
    <w:p w14:paraId="736B0FB0" w14:textId="475F466A" w:rsidR="00456A01" w:rsidRDefault="00000000">
      <w:pPr>
        <w:pStyle w:val="Verzeichnis2"/>
        <w:rPr>
          <w:rFonts w:asciiTheme="minorHAnsi" w:eastAsiaTheme="minorEastAsia" w:hAnsiTheme="minorHAnsi" w:cs="Mangal"/>
          <w:color w:val="auto"/>
          <w:sz w:val="22"/>
          <w:szCs w:val="20"/>
          <w:lang w:bidi="ne-NP"/>
        </w:rPr>
      </w:pPr>
      <w:hyperlink w:anchor="_Toc106871355" w:history="1">
        <w:r w:rsidR="00456A01" w:rsidRPr="006D502B">
          <w:rPr>
            <w:rStyle w:val="Hyperlink"/>
          </w:rPr>
          <w:t>§ 20</w:t>
        </w:r>
        <w:r w:rsidR="00456A01">
          <w:rPr>
            <w:rFonts w:asciiTheme="minorHAnsi" w:eastAsiaTheme="minorEastAsia" w:hAnsiTheme="minorHAnsi" w:cs="Mangal"/>
            <w:color w:val="auto"/>
            <w:sz w:val="22"/>
            <w:szCs w:val="20"/>
            <w:lang w:bidi="ne-NP"/>
          </w:rPr>
          <w:tab/>
        </w:r>
        <w:r w:rsidR="00456A01" w:rsidRPr="006D502B">
          <w:rPr>
            <w:rStyle w:val="Hyperlink"/>
          </w:rPr>
          <w:t>Schriftliche Prüfungen im Antwortwahlverfahren</w:t>
        </w:r>
        <w:r w:rsidR="00456A01">
          <w:rPr>
            <w:webHidden/>
          </w:rPr>
          <w:tab/>
        </w:r>
        <w:r w:rsidR="00456A01">
          <w:rPr>
            <w:webHidden/>
          </w:rPr>
          <w:fldChar w:fldCharType="begin"/>
        </w:r>
        <w:r w:rsidR="00456A01">
          <w:rPr>
            <w:webHidden/>
          </w:rPr>
          <w:instrText xml:space="preserve"> PAGEREF _Toc106871355 \h </w:instrText>
        </w:r>
        <w:r w:rsidR="00456A01">
          <w:rPr>
            <w:webHidden/>
          </w:rPr>
        </w:r>
        <w:r w:rsidR="00456A01">
          <w:rPr>
            <w:webHidden/>
          </w:rPr>
          <w:fldChar w:fldCharType="separate"/>
        </w:r>
        <w:r w:rsidR="00A303D4">
          <w:rPr>
            <w:webHidden/>
          </w:rPr>
          <w:t>17</w:t>
        </w:r>
        <w:r w:rsidR="00456A01">
          <w:rPr>
            <w:webHidden/>
          </w:rPr>
          <w:fldChar w:fldCharType="end"/>
        </w:r>
      </w:hyperlink>
    </w:p>
    <w:p w14:paraId="6D45C101" w14:textId="2F5750E8" w:rsidR="00456A01" w:rsidRDefault="00000000">
      <w:pPr>
        <w:pStyle w:val="Verzeichnis2"/>
        <w:rPr>
          <w:rFonts w:asciiTheme="minorHAnsi" w:eastAsiaTheme="minorEastAsia" w:hAnsiTheme="minorHAnsi" w:cs="Mangal"/>
          <w:color w:val="auto"/>
          <w:sz w:val="22"/>
          <w:szCs w:val="20"/>
          <w:lang w:bidi="ne-NP"/>
        </w:rPr>
      </w:pPr>
      <w:hyperlink w:anchor="_Toc106871356" w:history="1">
        <w:r w:rsidR="00456A01" w:rsidRPr="006D502B">
          <w:rPr>
            <w:rStyle w:val="Hyperlink"/>
          </w:rPr>
          <w:t>§ 21</w:t>
        </w:r>
        <w:r w:rsidR="00456A01">
          <w:rPr>
            <w:rFonts w:asciiTheme="minorHAnsi" w:eastAsiaTheme="minorEastAsia" w:hAnsiTheme="minorHAnsi" w:cs="Mangal"/>
            <w:color w:val="auto"/>
            <w:sz w:val="22"/>
            <w:szCs w:val="20"/>
            <w:lang w:bidi="ne-NP"/>
          </w:rPr>
          <w:tab/>
        </w:r>
        <w:r w:rsidR="00456A01" w:rsidRPr="006D502B">
          <w:rPr>
            <w:rStyle w:val="Hyperlink"/>
          </w:rPr>
          <w:t>Mündliche Prüfungen</w:t>
        </w:r>
        <w:r w:rsidR="00456A01">
          <w:rPr>
            <w:webHidden/>
          </w:rPr>
          <w:tab/>
        </w:r>
        <w:r w:rsidR="00456A01">
          <w:rPr>
            <w:webHidden/>
          </w:rPr>
          <w:fldChar w:fldCharType="begin"/>
        </w:r>
        <w:r w:rsidR="00456A01">
          <w:rPr>
            <w:webHidden/>
          </w:rPr>
          <w:instrText xml:space="preserve"> PAGEREF _Toc106871356 \h </w:instrText>
        </w:r>
        <w:r w:rsidR="00456A01">
          <w:rPr>
            <w:webHidden/>
          </w:rPr>
        </w:r>
        <w:r w:rsidR="00456A01">
          <w:rPr>
            <w:webHidden/>
          </w:rPr>
          <w:fldChar w:fldCharType="separate"/>
        </w:r>
        <w:r w:rsidR="00A303D4">
          <w:rPr>
            <w:webHidden/>
          </w:rPr>
          <w:t>18</w:t>
        </w:r>
        <w:r w:rsidR="00456A01">
          <w:rPr>
            <w:webHidden/>
          </w:rPr>
          <w:fldChar w:fldCharType="end"/>
        </w:r>
      </w:hyperlink>
    </w:p>
    <w:p w14:paraId="280A3D20" w14:textId="1534DCF2" w:rsidR="00456A01" w:rsidRDefault="00000000">
      <w:pPr>
        <w:pStyle w:val="Verzeichnis2"/>
        <w:rPr>
          <w:rFonts w:asciiTheme="minorHAnsi" w:eastAsiaTheme="minorEastAsia" w:hAnsiTheme="minorHAnsi" w:cs="Mangal"/>
          <w:color w:val="auto"/>
          <w:sz w:val="22"/>
          <w:szCs w:val="20"/>
          <w:lang w:bidi="ne-NP"/>
        </w:rPr>
      </w:pPr>
      <w:hyperlink w:anchor="_Toc106871357" w:history="1">
        <w:r w:rsidR="00456A01" w:rsidRPr="006D502B">
          <w:rPr>
            <w:rStyle w:val="Hyperlink"/>
          </w:rPr>
          <w:t>§ 22</w:t>
        </w:r>
        <w:r w:rsidR="00456A01">
          <w:rPr>
            <w:rFonts w:asciiTheme="minorHAnsi" w:eastAsiaTheme="minorEastAsia" w:hAnsiTheme="minorHAnsi" w:cs="Mangal"/>
            <w:color w:val="auto"/>
            <w:sz w:val="22"/>
            <w:szCs w:val="20"/>
            <w:lang w:bidi="ne-NP"/>
          </w:rPr>
          <w:tab/>
        </w:r>
        <w:r w:rsidR="00456A01" w:rsidRPr="006D502B">
          <w:rPr>
            <w:rStyle w:val="Hyperlink"/>
          </w:rPr>
          <w:t>Weitere Prüfungsformen</w:t>
        </w:r>
        <w:r w:rsidR="00456A01">
          <w:rPr>
            <w:webHidden/>
          </w:rPr>
          <w:tab/>
        </w:r>
        <w:r w:rsidR="00456A01">
          <w:rPr>
            <w:webHidden/>
          </w:rPr>
          <w:fldChar w:fldCharType="begin"/>
        </w:r>
        <w:r w:rsidR="00456A01">
          <w:rPr>
            <w:webHidden/>
          </w:rPr>
          <w:instrText xml:space="preserve"> PAGEREF _Toc106871357 \h </w:instrText>
        </w:r>
        <w:r w:rsidR="00456A01">
          <w:rPr>
            <w:webHidden/>
          </w:rPr>
        </w:r>
        <w:r w:rsidR="00456A01">
          <w:rPr>
            <w:webHidden/>
          </w:rPr>
          <w:fldChar w:fldCharType="separate"/>
        </w:r>
        <w:r w:rsidR="00A303D4">
          <w:rPr>
            <w:webHidden/>
          </w:rPr>
          <w:t>18</w:t>
        </w:r>
        <w:r w:rsidR="00456A01">
          <w:rPr>
            <w:webHidden/>
          </w:rPr>
          <w:fldChar w:fldCharType="end"/>
        </w:r>
      </w:hyperlink>
    </w:p>
    <w:p w14:paraId="2BD7AE8C" w14:textId="340AEF05" w:rsidR="00456A01" w:rsidRDefault="00000000">
      <w:pPr>
        <w:pStyle w:val="Verzeichnis1"/>
        <w:spacing w:before="240"/>
        <w:rPr>
          <w:rFonts w:asciiTheme="minorHAnsi" w:eastAsiaTheme="minorEastAsia" w:hAnsiTheme="minorHAnsi" w:cs="Mangal"/>
          <w:b w:val="0"/>
          <w:color w:val="auto"/>
          <w:sz w:val="22"/>
          <w:szCs w:val="20"/>
          <w:lang w:bidi="ne-NP"/>
        </w:rPr>
      </w:pPr>
      <w:hyperlink w:anchor="_Toc106871358" w:history="1">
        <w:r w:rsidR="00456A01" w:rsidRPr="006D502B">
          <w:rPr>
            <w:rStyle w:val="Hyperlink"/>
          </w:rPr>
          <w:t>III</w:t>
        </w:r>
        <w:r w:rsidR="00456A01">
          <w:rPr>
            <w:rFonts w:asciiTheme="minorHAnsi" w:eastAsiaTheme="minorEastAsia" w:hAnsiTheme="minorHAnsi" w:cs="Mangal"/>
            <w:b w:val="0"/>
            <w:color w:val="auto"/>
            <w:sz w:val="22"/>
            <w:szCs w:val="20"/>
            <w:lang w:bidi="ne-NP"/>
          </w:rPr>
          <w:tab/>
        </w:r>
        <w:r w:rsidR="00456A01" w:rsidRPr="006D502B">
          <w:rPr>
            <w:rStyle w:val="Hyperlink"/>
          </w:rPr>
          <w:t>Studienverlauf</w:t>
        </w:r>
        <w:r w:rsidR="00456A01">
          <w:rPr>
            <w:webHidden/>
          </w:rPr>
          <w:tab/>
        </w:r>
        <w:r w:rsidR="00456A01">
          <w:rPr>
            <w:webHidden/>
          </w:rPr>
          <w:fldChar w:fldCharType="begin"/>
        </w:r>
        <w:r w:rsidR="00456A01">
          <w:rPr>
            <w:webHidden/>
          </w:rPr>
          <w:instrText xml:space="preserve"> PAGEREF _Toc106871358 \h </w:instrText>
        </w:r>
        <w:r w:rsidR="00456A01">
          <w:rPr>
            <w:webHidden/>
          </w:rPr>
        </w:r>
        <w:r w:rsidR="00456A01">
          <w:rPr>
            <w:webHidden/>
          </w:rPr>
          <w:fldChar w:fldCharType="separate"/>
        </w:r>
        <w:r w:rsidR="00A303D4">
          <w:rPr>
            <w:webHidden/>
          </w:rPr>
          <w:t>20</w:t>
        </w:r>
        <w:r w:rsidR="00456A01">
          <w:rPr>
            <w:webHidden/>
          </w:rPr>
          <w:fldChar w:fldCharType="end"/>
        </w:r>
      </w:hyperlink>
    </w:p>
    <w:p w14:paraId="0C4FF400" w14:textId="43CB16DA" w:rsidR="00456A01" w:rsidRDefault="00000000">
      <w:pPr>
        <w:pStyle w:val="Verzeichnis2"/>
        <w:rPr>
          <w:rFonts w:asciiTheme="minorHAnsi" w:eastAsiaTheme="minorEastAsia" w:hAnsiTheme="minorHAnsi" w:cs="Mangal"/>
          <w:color w:val="auto"/>
          <w:sz w:val="22"/>
          <w:szCs w:val="20"/>
          <w:lang w:bidi="ne-NP"/>
        </w:rPr>
      </w:pPr>
      <w:hyperlink w:anchor="_Toc106871359" w:history="1">
        <w:r w:rsidR="00456A01" w:rsidRPr="006D502B">
          <w:rPr>
            <w:rStyle w:val="Hyperlink"/>
          </w:rPr>
          <w:t>§ 23</w:t>
        </w:r>
        <w:r w:rsidR="00456A01">
          <w:rPr>
            <w:rFonts w:asciiTheme="minorHAnsi" w:eastAsiaTheme="minorEastAsia" w:hAnsiTheme="minorHAnsi" w:cs="Mangal"/>
            <w:color w:val="auto"/>
            <w:sz w:val="22"/>
            <w:szCs w:val="20"/>
            <w:lang w:bidi="ne-NP"/>
          </w:rPr>
          <w:tab/>
        </w:r>
        <w:r w:rsidR="00456A01" w:rsidRPr="006D502B">
          <w:rPr>
            <w:rStyle w:val="Hyperlink"/>
          </w:rPr>
          <w:t>Module und Abschluss des Studiums, Zusatzmodule</w:t>
        </w:r>
        <w:r w:rsidR="00456A01">
          <w:rPr>
            <w:webHidden/>
          </w:rPr>
          <w:tab/>
        </w:r>
        <w:r w:rsidR="00456A01">
          <w:rPr>
            <w:webHidden/>
          </w:rPr>
          <w:fldChar w:fldCharType="begin"/>
        </w:r>
        <w:r w:rsidR="00456A01">
          <w:rPr>
            <w:webHidden/>
          </w:rPr>
          <w:instrText xml:space="preserve"> PAGEREF _Toc106871359 \h </w:instrText>
        </w:r>
        <w:r w:rsidR="00456A01">
          <w:rPr>
            <w:webHidden/>
          </w:rPr>
        </w:r>
        <w:r w:rsidR="00456A01">
          <w:rPr>
            <w:webHidden/>
          </w:rPr>
          <w:fldChar w:fldCharType="separate"/>
        </w:r>
        <w:r w:rsidR="00A303D4">
          <w:rPr>
            <w:webHidden/>
          </w:rPr>
          <w:t>20</w:t>
        </w:r>
        <w:r w:rsidR="00456A01">
          <w:rPr>
            <w:webHidden/>
          </w:rPr>
          <w:fldChar w:fldCharType="end"/>
        </w:r>
      </w:hyperlink>
    </w:p>
    <w:p w14:paraId="72504DE2" w14:textId="0D83814B" w:rsidR="00456A01" w:rsidRDefault="00000000">
      <w:pPr>
        <w:pStyle w:val="Verzeichnis2"/>
        <w:rPr>
          <w:rFonts w:asciiTheme="minorHAnsi" w:eastAsiaTheme="minorEastAsia" w:hAnsiTheme="minorHAnsi" w:cs="Mangal"/>
          <w:color w:val="auto"/>
          <w:sz w:val="22"/>
          <w:szCs w:val="20"/>
          <w:lang w:bidi="ne-NP"/>
        </w:rPr>
      </w:pPr>
      <w:hyperlink w:anchor="_Toc106871360" w:history="1">
        <w:r w:rsidR="00456A01" w:rsidRPr="006D502B">
          <w:rPr>
            <w:rStyle w:val="Hyperlink"/>
          </w:rPr>
          <w:t>§ 24</w:t>
        </w:r>
        <w:r w:rsidR="00456A01">
          <w:rPr>
            <w:rFonts w:asciiTheme="minorHAnsi" w:eastAsiaTheme="minorEastAsia" w:hAnsiTheme="minorHAnsi" w:cs="Mangal"/>
            <w:color w:val="auto"/>
            <w:sz w:val="22"/>
            <w:szCs w:val="20"/>
            <w:lang w:bidi="ne-NP"/>
          </w:rPr>
          <w:tab/>
        </w:r>
        <w:r w:rsidR="00456A01" w:rsidRPr="006D502B">
          <w:rPr>
            <w:rStyle w:val="Hyperlink"/>
          </w:rPr>
          <w:t>Modulprüfungen</w:t>
        </w:r>
        <w:r w:rsidR="00456A01">
          <w:rPr>
            <w:webHidden/>
          </w:rPr>
          <w:tab/>
        </w:r>
        <w:r w:rsidR="00456A01">
          <w:rPr>
            <w:webHidden/>
          </w:rPr>
          <w:fldChar w:fldCharType="begin"/>
        </w:r>
        <w:r w:rsidR="00456A01">
          <w:rPr>
            <w:webHidden/>
          </w:rPr>
          <w:instrText xml:space="preserve"> PAGEREF _Toc106871360 \h </w:instrText>
        </w:r>
        <w:r w:rsidR="00456A01">
          <w:rPr>
            <w:webHidden/>
          </w:rPr>
        </w:r>
        <w:r w:rsidR="00456A01">
          <w:rPr>
            <w:webHidden/>
          </w:rPr>
          <w:fldChar w:fldCharType="separate"/>
        </w:r>
        <w:r w:rsidR="00A303D4">
          <w:rPr>
            <w:webHidden/>
          </w:rPr>
          <w:t>20</w:t>
        </w:r>
        <w:r w:rsidR="00456A01">
          <w:rPr>
            <w:webHidden/>
          </w:rPr>
          <w:fldChar w:fldCharType="end"/>
        </w:r>
      </w:hyperlink>
    </w:p>
    <w:p w14:paraId="0DC8C58D" w14:textId="1D8CE5CD" w:rsidR="00456A01" w:rsidRDefault="00000000">
      <w:pPr>
        <w:pStyle w:val="Verzeichnis1"/>
        <w:spacing w:before="240"/>
        <w:rPr>
          <w:rFonts w:asciiTheme="minorHAnsi" w:eastAsiaTheme="minorEastAsia" w:hAnsiTheme="minorHAnsi" w:cs="Mangal"/>
          <w:b w:val="0"/>
          <w:color w:val="auto"/>
          <w:sz w:val="22"/>
          <w:szCs w:val="20"/>
          <w:lang w:bidi="ne-NP"/>
        </w:rPr>
      </w:pPr>
      <w:hyperlink w:anchor="_Toc106871361" w:history="1">
        <w:r w:rsidR="00456A01" w:rsidRPr="006D502B">
          <w:rPr>
            <w:rStyle w:val="Hyperlink"/>
          </w:rPr>
          <w:t>IV</w:t>
        </w:r>
        <w:r w:rsidR="00456A01">
          <w:rPr>
            <w:rFonts w:asciiTheme="minorHAnsi" w:eastAsiaTheme="minorEastAsia" w:hAnsiTheme="minorHAnsi" w:cs="Mangal"/>
            <w:b w:val="0"/>
            <w:color w:val="auto"/>
            <w:sz w:val="22"/>
            <w:szCs w:val="20"/>
            <w:lang w:bidi="ne-NP"/>
          </w:rPr>
          <w:tab/>
        </w:r>
        <w:r w:rsidR="00456A01" w:rsidRPr="006D502B">
          <w:rPr>
            <w:rStyle w:val="Hyperlink"/>
          </w:rPr>
          <w:t>Bachelorarbeit</w:t>
        </w:r>
        <w:r w:rsidR="00456A01" w:rsidRPr="00456A01">
          <w:rPr>
            <w:rStyle w:val="THRot"/>
          </w:rPr>
          <w:t xml:space="preserve"> und Kolloquium</w:t>
        </w:r>
        <w:r w:rsidR="00456A01">
          <w:rPr>
            <w:webHidden/>
          </w:rPr>
          <w:tab/>
        </w:r>
        <w:r w:rsidR="00456A01">
          <w:rPr>
            <w:webHidden/>
          </w:rPr>
          <w:fldChar w:fldCharType="begin"/>
        </w:r>
        <w:r w:rsidR="00456A01">
          <w:rPr>
            <w:webHidden/>
          </w:rPr>
          <w:instrText xml:space="preserve"> PAGEREF _Toc106871361 \h </w:instrText>
        </w:r>
        <w:r w:rsidR="00456A01">
          <w:rPr>
            <w:webHidden/>
          </w:rPr>
        </w:r>
        <w:r w:rsidR="00456A01">
          <w:rPr>
            <w:webHidden/>
          </w:rPr>
          <w:fldChar w:fldCharType="separate"/>
        </w:r>
        <w:r w:rsidR="00A303D4">
          <w:rPr>
            <w:webHidden/>
          </w:rPr>
          <w:t>21</w:t>
        </w:r>
        <w:r w:rsidR="00456A01">
          <w:rPr>
            <w:webHidden/>
          </w:rPr>
          <w:fldChar w:fldCharType="end"/>
        </w:r>
      </w:hyperlink>
    </w:p>
    <w:p w14:paraId="6A4F5BCE" w14:textId="26E60DFF" w:rsidR="00456A01" w:rsidRDefault="00000000">
      <w:pPr>
        <w:pStyle w:val="Verzeichnis2"/>
        <w:rPr>
          <w:rFonts w:asciiTheme="minorHAnsi" w:eastAsiaTheme="minorEastAsia" w:hAnsiTheme="minorHAnsi" w:cs="Mangal"/>
          <w:color w:val="auto"/>
          <w:sz w:val="22"/>
          <w:szCs w:val="20"/>
          <w:lang w:bidi="ne-NP"/>
        </w:rPr>
      </w:pPr>
      <w:hyperlink w:anchor="_Toc106871362" w:history="1">
        <w:r w:rsidR="00456A01" w:rsidRPr="006D502B">
          <w:rPr>
            <w:rStyle w:val="Hyperlink"/>
          </w:rPr>
          <w:t>§ 25</w:t>
        </w:r>
        <w:r w:rsidR="00456A01">
          <w:rPr>
            <w:rFonts w:asciiTheme="minorHAnsi" w:eastAsiaTheme="minorEastAsia" w:hAnsiTheme="minorHAnsi" w:cs="Mangal"/>
            <w:color w:val="auto"/>
            <w:sz w:val="22"/>
            <w:szCs w:val="20"/>
            <w:lang w:bidi="ne-NP"/>
          </w:rPr>
          <w:tab/>
        </w:r>
        <w:r w:rsidR="00456A01" w:rsidRPr="006D502B">
          <w:rPr>
            <w:rStyle w:val="Hyperlink"/>
          </w:rPr>
          <w:t>Bachelorarbeit; Zweck, Thema, Prüferinnen oder Prüfer</w:t>
        </w:r>
        <w:r w:rsidR="00456A01">
          <w:rPr>
            <w:webHidden/>
          </w:rPr>
          <w:tab/>
        </w:r>
        <w:r w:rsidR="00456A01">
          <w:rPr>
            <w:webHidden/>
          </w:rPr>
          <w:fldChar w:fldCharType="begin"/>
        </w:r>
        <w:r w:rsidR="00456A01">
          <w:rPr>
            <w:webHidden/>
          </w:rPr>
          <w:instrText xml:space="preserve"> PAGEREF _Toc106871362 \h </w:instrText>
        </w:r>
        <w:r w:rsidR="00456A01">
          <w:rPr>
            <w:webHidden/>
          </w:rPr>
        </w:r>
        <w:r w:rsidR="00456A01">
          <w:rPr>
            <w:webHidden/>
          </w:rPr>
          <w:fldChar w:fldCharType="separate"/>
        </w:r>
        <w:r w:rsidR="00A303D4">
          <w:rPr>
            <w:webHidden/>
          </w:rPr>
          <w:t>21</w:t>
        </w:r>
        <w:r w:rsidR="00456A01">
          <w:rPr>
            <w:webHidden/>
          </w:rPr>
          <w:fldChar w:fldCharType="end"/>
        </w:r>
      </w:hyperlink>
    </w:p>
    <w:p w14:paraId="0181E6C6" w14:textId="046AEF2B" w:rsidR="00456A01" w:rsidRDefault="00000000">
      <w:pPr>
        <w:pStyle w:val="Verzeichnis2"/>
        <w:rPr>
          <w:rFonts w:asciiTheme="minorHAnsi" w:eastAsiaTheme="minorEastAsia" w:hAnsiTheme="minorHAnsi" w:cs="Mangal"/>
          <w:color w:val="auto"/>
          <w:sz w:val="22"/>
          <w:szCs w:val="20"/>
          <w:lang w:bidi="ne-NP"/>
        </w:rPr>
      </w:pPr>
      <w:hyperlink w:anchor="_Toc106871363" w:history="1">
        <w:r w:rsidR="00456A01" w:rsidRPr="006D502B">
          <w:rPr>
            <w:rStyle w:val="Hyperlink"/>
          </w:rPr>
          <w:t>§ 26</w:t>
        </w:r>
        <w:r w:rsidR="00456A01">
          <w:rPr>
            <w:rFonts w:asciiTheme="minorHAnsi" w:eastAsiaTheme="minorEastAsia" w:hAnsiTheme="minorHAnsi" w:cs="Mangal"/>
            <w:color w:val="auto"/>
            <w:sz w:val="22"/>
            <w:szCs w:val="20"/>
            <w:lang w:bidi="ne-NP"/>
          </w:rPr>
          <w:tab/>
        </w:r>
        <w:r w:rsidR="00456A01" w:rsidRPr="006D502B">
          <w:rPr>
            <w:rStyle w:val="Hyperlink"/>
          </w:rPr>
          <w:t>Zulassung zur Bachelorarbeit</w:t>
        </w:r>
        <w:r w:rsidR="00456A01">
          <w:rPr>
            <w:webHidden/>
          </w:rPr>
          <w:tab/>
        </w:r>
        <w:r w:rsidR="00456A01">
          <w:rPr>
            <w:webHidden/>
          </w:rPr>
          <w:fldChar w:fldCharType="begin"/>
        </w:r>
        <w:r w:rsidR="00456A01">
          <w:rPr>
            <w:webHidden/>
          </w:rPr>
          <w:instrText xml:space="preserve"> PAGEREF _Toc106871363 \h </w:instrText>
        </w:r>
        <w:r w:rsidR="00456A01">
          <w:rPr>
            <w:webHidden/>
          </w:rPr>
        </w:r>
        <w:r w:rsidR="00456A01">
          <w:rPr>
            <w:webHidden/>
          </w:rPr>
          <w:fldChar w:fldCharType="separate"/>
        </w:r>
        <w:r w:rsidR="00A303D4">
          <w:rPr>
            <w:webHidden/>
          </w:rPr>
          <w:t>22</w:t>
        </w:r>
        <w:r w:rsidR="00456A01">
          <w:rPr>
            <w:webHidden/>
          </w:rPr>
          <w:fldChar w:fldCharType="end"/>
        </w:r>
      </w:hyperlink>
    </w:p>
    <w:p w14:paraId="6F7EF3D9" w14:textId="2FAB6E0B" w:rsidR="00456A01" w:rsidRDefault="00000000">
      <w:pPr>
        <w:pStyle w:val="Verzeichnis2"/>
        <w:rPr>
          <w:rFonts w:asciiTheme="minorHAnsi" w:eastAsiaTheme="minorEastAsia" w:hAnsiTheme="minorHAnsi" w:cs="Mangal"/>
          <w:color w:val="auto"/>
          <w:sz w:val="22"/>
          <w:szCs w:val="20"/>
          <w:lang w:bidi="ne-NP"/>
        </w:rPr>
      </w:pPr>
      <w:hyperlink w:anchor="_Toc106871364" w:history="1">
        <w:r w:rsidR="00456A01" w:rsidRPr="006D502B">
          <w:rPr>
            <w:rStyle w:val="Hyperlink"/>
          </w:rPr>
          <w:t>§ 27</w:t>
        </w:r>
        <w:r w:rsidR="00456A01">
          <w:rPr>
            <w:rFonts w:asciiTheme="minorHAnsi" w:eastAsiaTheme="minorEastAsia" w:hAnsiTheme="minorHAnsi" w:cs="Mangal"/>
            <w:color w:val="auto"/>
            <w:sz w:val="22"/>
            <w:szCs w:val="20"/>
            <w:lang w:bidi="ne-NP"/>
          </w:rPr>
          <w:tab/>
        </w:r>
        <w:r w:rsidR="00456A01" w:rsidRPr="006D502B">
          <w:rPr>
            <w:rStyle w:val="Hyperlink"/>
          </w:rPr>
          <w:t>Ausgabe und Bearbeitung der Bachelorarbeit</w:t>
        </w:r>
        <w:r w:rsidR="00456A01">
          <w:rPr>
            <w:webHidden/>
          </w:rPr>
          <w:tab/>
        </w:r>
        <w:r w:rsidR="00456A01">
          <w:rPr>
            <w:webHidden/>
          </w:rPr>
          <w:fldChar w:fldCharType="begin"/>
        </w:r>
        <w:r w:rsidR="00456A01">
          <w:rPr>
            <w:webHidden/>
          </w:rPr>
          <w:instrText xml:space="preserve"> PAGEREF _Toc106871364 \h </w:instrText>
        </w:r>
        <w:r w:rsidR="00456A01">
          <w:rPr>
            <w:webHidden/>
          </w:rPr>
        </w:r>
        <w:r w:rsidR="00456A01">
          <w:rPr>
            <w:webHidden/>
          </w:rPr>
          <w:fldChar w:fldCharType="separate"/>
        </w:r>
        <w:r w:rsidR="00A303D4">
          <w:rPr>
            <w:webHidden/>
          </w:rPr>
          <w:t>22</w:t>
        </w:r>
        <w:r w:rsidR="00456A01">
          <w:rPr>
            <w:webHidden/>
          </w:rPr>
          <w:fldChar w:fldCharType="end"/>
        </w:r>
      </w:hyperlink>
    </w:p>
    <w:p w14:paraId="745DB554" w14:textId="600D857E" w:rsidR="00456A01" w:rsidRDefault="00000000">
      <w:pPr>
        <w:pStyle w:val="Verzeichnis2"/>
        <w:rPr>
          <w:rFonts w:asciiTheme="minorHAnsi" w:eastAsiaTheme="minorEastAsia" w:hAnsiTheme="minorHAnsi" w:cs="Mangal"/>
          <w:color w:val="auto"/>
          <w:sz w:val="22"/>
          <w:szCs w:val="20"/>
          <w:lang w:bidi="ne-NP"/>
        </w:rPr>
      </w:pPr>
      <w:hyperlink w:anchor="_Toc106871365" w:history="1">
        <w:r w:rsidR="00456A01" w:rsidRPr="006D502B">
          <w:rPr>
            <w:rStyle w:val="Hyperlink"/>
          </w:rPr>
          <w:t>§ 28</w:t>
        </w:r>
        <w:r w:rsidR="00456A01">
          <w:rPr>
            <w:rFonts w:asciiTheme="minorHAnsi" w:eastAsiaTheme="minorEastAsia" w:hAnsiTheme="minorHAnsi" w:cs="Mangal"/>
            <w:color w:val="auto"/>
            <w:sz w:val="22"/>
            <w:szCs w:val="20"/>
            <w:lang w:bidi="ne-NP"/>
          </w:rPr>
          <w:tab/>
        </w:r>
        <w:r w:rsidR="00456A01" w:rsidRPr="006D502B">
          <w:rPr>
            <w:rStyle w:val="Hyperlink"/>
          </w:rPr>
          <w:t>Abgabe und Bewertung der Bachelorarbeit</w:t>
        </w:r>
        <w:r w:rsidR="00456A01">
          <w:rPr>
            <w:webHidden/>
          </w:rPr>
          <w:tab/>
        </w:r>
        <w:r w:rsidR="00456A01">
          <w:rPr>
            <w:webHidden/>
          </w:rPr>
          <w:fldChar w:fldCharType="begin"/>
        </w:r>
        <w:r w:rsidR="00456A01">
          <w:rPr>
            <w:webHidden/>
          </w:rPr>
          <w:instrText xml:space="preserve"> PAGEREF _Toc106871365 \h </w:instrText>
        </w:r>
        <w:r w:rsidR="00456A01">
          <w:rPr>
            <w:webHidden/>
          </w:rPr>
        </w:r>
        <w:r w:rsidR="00456A01">
          <w:rPr>
            <w:webHidden/>
          </w:rPr>
          <w:fldChar w:fldCharType="separate"/>
        </w:r>
        <w:r w:rsidR="00A303D4">
          <w:rPr>
            <w:webHidden/>
          </w:rPr>
          <w:t>23</w:t>
        </w:r>
        <w:r w:rsidR="00456A01">
          <w:rPr>
            <w:webHidden/>
          </w:rPr>
          <w:fldChar w:fldCharType="end"/>
        </w:r>
      </w:hyperlink>
    </w:p>
    <w:p w14:paraId="4A0259AA" w14:textId="24C9AC2A" w:rsidR="00456A01" w:rsidRDefault="00000000">
      <w:pPr>
        <w:pStyle w:val="Verzeichnis2"/>
        <w:rPr>
          <w:rFonts w:asciiTheme="minorHAnsi" w:eastAsiaTheme="minorEastAsia" w:hAnsiTheme="minorHAnsi" w:cs="Mangal"/>
          <w:color w:val="auto"/>
          <w:sz w:val="22"/>
          <w:szCs w:val="20"/>
          <w:lang w:bidi="ne-NP"/>
        </w:rPr>
      </w:pPr>
      <w:hyperlink w:anchor="_Toc106871366" w:history="1">
        <w:r w:rsidR="00456A01" w:rsidRPr="00456A01">
          <w:rPr>
            <w:rStyle w:val="THRot"/>
          </w:rPr>
          <w:t>§ 29</w:t>
        </w:r>
        <w:r w:rsidR="00456A01" w:rsidRPr="00456A01">
          <w:rPr>
            <w:rStyle w:val="THRot"/>
            <w:rFonts w:eastAsiaTheme="minorEastAsia"/>
          </w:rPr>
          <w:tab/>
        </w:r>
        <w:r w:rsidR="00456A01" w:rsidRPr="00456A01">
          <w:rPr>
            <w:rStyle w:val="THRot"/>
          </w:rPr>
          <w:t>Kolloquium</w:t>
        </w:r>
        <w:r w:rsidR="00456A01">
          <w:rPr>
            <w:webHidden/>
          </w:rPr>
          <w:tab/>
        </w:r>
        <w:r w:rsidR="00456A01">
          <w:rPr>
            <w:webHidden/>
          </w:rPr>
          <w:fldChar w:fldCharType="begin"/>
        </w:r>
        <w:r w:rsidR="00456A01">
          <w:rPr>
            <w:webHidden/>
          </w:rPr>
          <w:instrText xml:space="preserve"> PAGEREF _Toc106871366 \h </w:instrText>
        </w:r>
        <w:r w:rsidR="00456A01">
          <w:rPr>
            <w:webHidden/>
          </w:rPr>
        </w:r>
        <w:r w:rsidR="00456A01">
          <w:rPr>
            <w:webHidden/>
          </w:rPr>
          <w:fldChar w:fldCharType="separate"/>
        </w:r>
        <w:r w:rsidR="00A303D4">
          <w:rPr>
            <w:webHidden/>
          </w:rPr>
          <w:t>23</w:t>
        </w:r>
        <w:r w:rsidR="00456A01">
          <w:rPr>
            <w:webHidden/>
          </w:rPr>
          <w:fldChar w:fldCharType="end"/>
        </w:r>
      </w:hyperlink>
    </w:p>
    <w:p w14:paraId="5736BC3A" w14:textId="110200E0" w:rsidR="00456A01" w:rsidRDefault="00000000">
      <w:pPr>
        <w:pStyle w:val="Verzeichnis1"/>
        <w:spacing w:before="240"/>
        <w:rPr>
          <w:rFonts w:asciiTheme="minorHAnsi" w:eastAsiaTheme="minorEastAsia" w:hAnsiTheme="minorHAnsi" w:cs="Mangal"/>
          <w:b w:val="0"/>
          <w:color w:val="auto"/>
          <w:sz w:val="22"/>
          <w:szCs w:val="20"/>
          <w:lang w:bidi="ne-NP"/>
        </w:rPr>
      </w:pPr>
      <w:hyperlink w:anchor="_Toc106871367" w:history="1">
        <w:r w:rsidR="00456A01" w:rsidRPr="006D502B">
          <w:rPr>
            <w:rStyle w:val="Hyperlink"/>
          </w:rPr>
          <w:t>V</w:t>
        </w:r>
        <w:r w:rsidR="00456A01">
          <w:rPr>
            <w:rFonts w:asciiTheme="minorHAnsi" w:eastAsiaTheme="minorEastAsia" w:hAnsiTheme="minorHAnsi" w:cs="Mangal"/>
            <w:b w:val="0"/>
            <w:color w:val="auto"/>
            <w:sz w:val="22"/>
            <w:szCs w:val="20"/>
            <w:lang w:bidi="ne-NP"/>
          </w:rPr>
          <w:tab/>
        </w:r>
        <w:r w:rsidR="00456A01" w:rsidRPr="006D502B">
          <w:rPr>
            <w:rStyle w:val="Hyperlink"/>
          </w:rPr>
          <w:t>Ergebnis der Bachelorprüfung</w:t>
        </w:r>
        <w:r w:rsidR="00456A01">
          <w:rPr>
            <w:webHidden/>
          </w:rPr>
          <w:tab/>
        </w:r>
        <w:r w:rsidR="00456A01">
          <w:rPr>
            <w:webHidden/>
          </w:rPr>
          <w:fldChar w:fldCharType="begin"/>
        </w:r>
        <w:r w:rsidR="00456A01">
          <w:rPr>
            <w:webHidden/>
          </w:rPr>
          <w:instrText xml:space="preserve"> PAGEREF _Toc106871367 \h </w:instrText>
        </w:r>
        <w:r w:rsidR="00456A01">
          <w:rPr>
            <w:webHidden/>
          </w:rPr>
        </w:r>
        <w:r w:rsidR="00456A01">
          <w:rPr>
            <w:webHidden/>
          </w:rPr>
          <w:fldChar w:fldCharType="separate"/>
        </w:r>
        <w:r w:rsidR="00A303D4">
          <w:rPr>
            <w:webHidden/>
          </w:rPr>
          <w:t>24</w:t>
        </w:r>
        <w:r w:rsidR="00456A01">
          <w:rPr>
            <w:webHidden/>
          </w:rPr>
          <w:fldChar w:fldCharType="end"/>
        </w:r>
      </w:hyperlink>
    </w:p>
    <w:p w14:paraId="69DFE55E" w14:textId="59A78CDE" w:rsidR="00456A01" w:rsidRDefault="00000000">
      <w:pPr>
        <w:pStyle w:val="Verzeichnis2"/>
        <w:rPr>
          <w:rFonts w:asciiTheme="minorHAnsi" w:eastAsiaTheme="minorEastAsia" w:hAnsiTheme="minorHAnsi" w:cs="Mangal"/>
          <w:color w:val="auto"/>
          <w:sz w:val="22"/>
          <w:szCs w:val="20"/>
          <w:lang w:bidi="ne-NP"/>
        </w:rPr>
      </w:pPr>
      <w:hyperlink w:anchor="_Toc106871368" w:history="1">
        <w:r w:rsidR="00456A01" w:rsidRPr="006D502B">
          <w:rPr>
            <w:rStyle w:val="Hyperlink"/>
          </w:rPr>
          <w:t>§ 30</w:t>
        </w:r>
        <w:r w:rsidR="00456A01">
          <w:rPr>
            <w:rFonts w:asciiTheme="minorHAnsi" w:eastAsiaTheme="minorEastAsia" w:hAnsiTheme="minorHAnsi" w:cs="Mangal"/>
            <w:color w:val="auto"/>
            <w:sz w:val="22"/>
            <w:szCs w:val="20"/>
            <w:lang w:bidi="ne-NP"/>
          </w:rPr>
          <w:tab/>
        </w:r>
        <w:r w:rsidR="00456A01" w:rsidRPr="006D502B">
          <w:rPr>
            <w:rStyle w:val="Hyperlink"/>
          </w:rPr>
          <w:t>Ergebnis der Bachelorprüfung</w:t>
        </w:r>
        <w:r w:rsidR="00456A01">
          <w:rPr>
            <w:webHidden/>
          </w:rPr>
          <w:tab/>
        </w:r>
        <w:r w:rsidR="00456A01">
          <w:rPr>
            <w:webHidden/>
          </w:rPr>
          <w:fldChar w:fldCharType="begin"/>
        </w:r>
        <w:r w:rsidR="00456A01">
          <w:rPr>
            <w:webHidden/>
          </w:rPr>
          <w:instrText xml:space="preserve"> PAGEREF _Toc106871368 \h </w:instrText>
        </w:r>
        <w:r w:rsidR="00456A01">
          <w:rPr>
            <w:webHidden/>
          </w:rPr>
        </w:r>
        <w:r w:rsidR="00456A01">
          <w:rPr>
            <w:webHidden/>
          </w:rPr>
          <w:fldChar w:fldCharType="separate"/>
        </w:r>
        <w:r w:rsidR="00A303D4">
          <w:rPr>
            <w:webHidden/>
          </w:rPr>
          <w:t>24</w:t>
        </w:r>
        <w:r w:rsidR="00456A01">
          <w:rPr>
            <w:webHidden/>
          </w:rPr>
          <w:fldChar w:fldCharType="end"/>
        </w:r>
      </w:hyperlink>
    </w:p>
    <w:p w14:paraId="4D6F415B" w14:textId="24B55F1D" w:rsidR="00456A01" w:rsidRDefault="00000000">
      <w:pPr>
        <w:pStyle w:val="Verzeichnis2"/>
        <w:rPr>
          <w:rFonts w:asciiTheme="minorHAnsi" w:eastAsiaTheme="minorEastAsia" w:hAnsiTheme="minorHAnsi" w:cs="Mangal"/>
          <w:color w:val="auto"/>
          <w:sz w:val="22"/>
          <w:szCs w:val="20"/>
          <w:lang w:bidi="ne-NP"/>
        </w:rPr>
      </w:pPr>
      <w:hyperlink w:anchor="_Toc106871369" w:history="1">
        <w:r w:rsidR="00456A01" w:rsidRPr="006D502B">
          <w:rPr>
            <w:rStyle w:val="Hyperlink"/>
          </w:rPr>
          <w:t>§ 31</w:t>
        </w:r>
        <w:r w:rsidR="00456A01">
          <w:rPr>
            <w:rFonts w:asciiTheme="minorHAnsi" w:eastAsiaTheme="minorEastAsia" w:hAnsiTheme="minorHAnsi" w:cs="Mangal"/>
            <w:color w:val="auto"/>
            <w:sz w:val="22"/>
            <w:szCs w:val="20"/>
            <w:lang w:bidi="ne-NP"/>
          </w:rPr>
          <w:tab/>
        </w:r>
        <w:r w:rsidR="00456A01" w:rsidRPr="006D502B">
          <w:rPr>
            <w:rStyle w:val="Hyperlink"/>
          </w:rPr>
          <w:t>Zeugnis, Gesamtnote, Diploma Supplement</w:t>
        </w:r>
        <w:r w:rsidR="00456A01">
          <w:rPr>
            <w:webHidden/>
          </w:rPr>
          <w:tab/>
        </w:r>
        <w:r w:rsidR="00456A01">
          <w:rPr>
            <w:webHidden/>
          </w:rPr>
          <w:fldChar w:fldCharType="begin"/>
        </w:r>
        <w:r w:rsidR="00456A01">
          <w:rPr>
            <w:webHidden/>
          </w:rPr>
          <w:instrText xml:space="preserve"> PAGEREF _Toc106871369 \h </w:instrText>
        </w:r>
        <w:r w:rsidR="00456A01">
          <w:rPr>
            <w:webHidden/>
          </w:rPr>
        </w:r>
        <w:r w:rsidR="00456A01">
          <w:rPr>
            <w:webHidden/>
          </w:rPr>
          <w:fldChar w:fldCharType="separate"/>
        </w:r>
        <w:r w:rsidR="00A303D4">
          <w:rPr>
            <w:webHidden/>
          </w:rPr>
          <w:t>24</w:t>
        </w:r>
        <w:r w:rsidR="00456A01">
          <w:rPr>
            <w:webHidden/>
          </w:rPr>
          <w:fldChar w:fldCharType="end"/>
        </w:r>
      </w:hyperlink>
    </w:p>
    <w:p w14:paraId="402B23B7" w14:textId="268609AA" w:rsidR="00456A01" w:rsidRDefault="00000000">
      <w:pPr>
        <w:pStyle w:val="Verzeichnis1"/>
        <w:spacing w:before="240"/>
        <w:rPr>
          <w:rFonts w:asciiTheme="minorHAnsi" w:eastAsiaTheme="minorEastAsia" w:hAnsiTheme="minorHAnsi" w:cs="Mangal"/>
          <w:b w:val="0"/>
          <w:color w:val="auto"/>
          <w:sz w:val="22"/>
          <w:szCs w:val="20"/>
          <w:lang w:bidi="ne-NP"/>
        </w:rPr>
      </w:pPr>
      <w:hyperlink w:anchor="_Toc106871370" w:history="1">
        <w:r w:rsidR="00456A01" w:rsidRPr="006D502B">
          <w:rPr>
            <w:rStyle w:val="Hyperlink"/>
          </w:rPr>
          <w:t>VI</w:t>
        </w:r>
        <w:r w:rsidR="00456A01">
          <w:rPr>
            <w:rFonts w:asciiTheme="minorHAnsi" w:eastAsiaTheme="minorEastAsia" w:hAnsiTheme="minorHAnsi" w:cs="Mangal"/>
            <w:b w:val="0"/>
            <w:color w:val="auto"/>
            <w:sz w:val="22"/>
            <w:szCs w:val="20"/>
            <w:lang w:bidi="ne-NP"/>
          </w:rPr>
          <w:tab/>
        </w:r>
        <w:r w:rsidR="00456A01" w:rsidRPr="006D502B">
          <w:rPr>
            <w:rStyle w:val="Hyperlink"/>
          </w:rPr>
          <w:t>Schlussbestimmungen</w:t>
        </w:r>
        <w:r w:rsidR="00456A01">
          <w:rPr>
            <w:webHidden/>
          </w:rPr>
          <w:tab/>
        </w:r>
        <w:r w:rsidR="00456A01">
          <w:rPr>
            <w:webHidden/>
          </w:rPr>
          <w:fldChar w:fldCharType="begin"/>
        </w:r>
        <w:r w:rsidR="00456A01">
          <w:rPr>
            <w:webHidden/>
          </w:rPr>
          <w:instrText xml:space="preserve"> PAGEREF _Toc106871370 \h </w:instrText>
        </w:r>
        <w:r w:rsidR="00456A01">
          <w:rPr>
            <w:webHidden/>
          </w:rPr>
        </w:r>
        <w:r w:rsidR="00456A01">
          <w:rPr>
            <w:webHidden/>
          </w:rPr>
          <w:fldChar w:fldCharType="separate"/>
        </w:r>
        <w:r w:rsidR="00A303D4">
          <w:rPr>
            <w:webHidden/>
          </w:rPr>
          <w:t>25</w:t>
        </w:r>
        <w:r w:rsidR="00456A01">
          <w:rPr>
            <w:webHidden/>
          </w:rPr>
          <w:fldChar w:fldCharType="end"/>
        </w:r>
      </w:hyperlink>
    </w:p>
    <w:p w14:paraId="5205ED49" w14:textId="7E88CB35" w:rsidR="00456A01" w:rsidRDefault="00000000">
      <w:pPr>
        <w:pStyle w:val="Verzeichnis2"/>
        <w:rPr>
          <w:rFonts w:asciiTheme="minorHAnsi" w:eastAsiaTheme="minorEastAsia" w:hAnsiTheme="minorHAnsi" w:cs="Mangal"/>
          <w:color w:val="auto"/>
          <w:sz w:val="22"/>
          <w:szCs w:val="20"/>
          <w:lang w:bidi="ne-NP"/>
        </w:rPr>
      </w:pPr>
      <w:hyperlink w:anchor="_Toc106871371" w:history="1">
        <w:r w:rsidR="00456A01" w:rsidRPr="006D502B">
          <w:rPr>
            <w:rStyle w:val="Hyperlink"/>
          </w:rPr>
          <w:t>§ 32</w:t>
        </w:r>
        <w:r w:rsidR="00456A01">
          <w:rPr>
            <w:rFonts w:asciiTheme="minorHAnsi" w:eastAsiaTheme="minorEastAsia" w:hAnsiTheme="minorHAnsi" w:cs="Mangal"/>
            <w:color w:val="auto"/>
            <w:sz w:val="22"/>
            <w:szCs w:val="20"/>
            <w:lang w:bidi="ne-NP"/>
          </w:rPr>
          <w:tab/>
        </w:r>
        <w:r w:rsidR="00456A01" w:rsidRPr="006D502B">
          <w:rPr>
            <w:rStyle w:val="Hyperlink"/>
          </w:rPr>
          <w:t>Einsicht in die Prüfungsakten</w:t>
        </w:r>
        <w:r w:rsidR="00456A01">
          <w:rPr>
            <w:webHidden/>
          </w:rPr>
          <w:tab/>
        </w:r>
        <w:r w:rsidR="00456A01">
          <w:rPr>
            <w:webHidden/>
          </w:rPr>
          <w:fldChar w:fldCharType="begin"/>
        </w:r>
        <w:r w:rsidR="00456A01">
          <w:rPr>
            <w:webHidden/>
          </w:rPr>
          <w:instrText xml:space="preserve"> PAGEREF _Toc106871371 \h </w:instrText>
        </w:r>
        <w:r w:rsidR="00456A01">
          <w:rPr>
            <w:webHidden/>
          </w:rPr>
        </w:r>
        <w:r w:rsidR="00456A01">
          <w:rPr>
            <w:webHidden/>
          </w:rPr>
          <w:fldChar w:fldCharType="separate"/>
        </w:r>
        <w:r w:rsidR="00A303D4">
          <w:rPr>
            <w:webHidden/>
          </w:rPr>
          <w:t>25</w:t>
        </w:r>
        <w:r w:rsidR="00456A01">
          <w:rPr>
            <w:webHidden/>
          </w:rPr>
          <w:fldChar w:fldCharType="end"/>
        </w:r>
      </w:hyperlink>
    </w:p>
    <w:p w14:paraId="486CE023" w14:textId="0FEE3165" w:rsidR="00456A01" w:rsidRDefault="00000000">
      <w:pPr>
        <w:pStyle w:val="Verzeichnis2"/>
        <w:rPr>
          <w:rFonts w:asciiTheme="minorHAnsi" w:eastAsiaTheme="minorEastAsia" w:hAnsiTheme="minorHAnsi" w:cs="Mangal"/>
          <w:color w:val="auto"/>
          <w:sz w:val="22"/>
          <w:szCs w:val="20"/>
          <w:lang w:bidi="ne-NP"/>
        </w:rPr>
      </w:pPr>
      <w:hyperlink w:anchor="_Toc106871372" w:history="1">
        <w:r w:rsidR="00456A01" w:rsidRPr="006D502B">
          <w:rPr>
            <w:rStyle w:val="Hyperlink"/>
          </w:rPr>
          <w:t>§ 33</w:t>
        </w:r>
        <w:r w:rsidR="00456A01">
          <w:rPr>
            <w:rFonts w:asciiTheme="minorHAnsi" w:eastAsiaTheme="minorEastAsia" w:hAnsiTheme="minorHAnsi" w:cs="Mangal"/>
            <w:color w:val="auto"/>
            <w:sz w:val="22"/>
            <w:szCs w:val="20"/>
            <w:lang w:bidi="ne-NP"/>
          </w:rPr>
          <w:tab/>
        </w:r>
        <w:r w:rsidR="00456A01" w:rsidRPr="006D502B">
          <w:rPr>
            <w:rStyle w:val="Hyperlink"/>
          </w:rPr>
          <w:t>Ungültigkeit von Prüfungen</w:t>
        </w:r>
        <w:r w:rsidR="00456A01">
          <w:rPr>
            <w:webHidden/>
          </w:rPr>
          <w:tab/>
        </w:r>
        <w:r w:rsidR="00456A01">
          <w:rPr>
            <w:webHidden/>
          </w:rPr>
          <w:fldChar w:fldCharType="begin"/>
        </w:r>
        <w:r w:rsidR="00456A01">
          <w:rPr>
            <w:webHidden/>
          </w:rPr>
          <w:instrText xml:space="preserve"> PAGEREF _Toc106871372 \h </w:instrText>
        </w:r>
        <w:r w:rsidR="00456A01">
          <w:rPr>
            <w:webHidden/>
          </w:rPr>
        </w:r>
        <w:r w:rsidR="00456A01">
          <w:rPr>
            <w:webHidden/>
          </w:rPr>
          <w:fldChar w:fldCharType="separate"/>
        </w:r>
        <w:r w:rsidR="00A303D4">
          <w:rPr>
            <w:webHidden/>
          </w:rPr>
          <w:t>25</w:t>
        </w:r>
        <w:r w:rsidR="00456A01">
          <w:rPr>
            <w:webHidden/>
          </w:rPr>
          <w:fldChar w:fldCharType="end"/>
        </w:r>
      </w:hyperlink>
    </w:p>
    <w:p w14:paraId="13DF77A8" w14:textId="2178FB3C" w:rsidR="00456A01" w:rsidRDefault="00000000">
      <w:pPr>
        <w:pStyle w:val="Verzeichnis2"/>
        <w:rPr>
          <w:rFonts w:asciiTheme="minorHAnsi" w:eastAsiaTheme="minorEastAsia" w:hAnsiTheme="minorHAnsi" w:cs="Mangal"/>
          <w:color w:val="auto"/>
          <w:sz w:val="22"/>
          <w:szCs w:val="20"/>
          <w:lang w:bidi="ne-NP"/>
        </w:rPr>
      </w:pPr>
      <w:hyperlink w:anchor="_Toc106871373" w:history="1">
        <w:r w:rsidR="00456A01" w:rsidRPr="006D502B">
          <w:rPr>
            <w:rStyle w:val="Hyperlink"/>
          </w:rPr>
          <w:t>§ 34</w:t>
        </w:r>
        <w:r w:rsidR="00456A01">
          <w:rPr>
            <w:rFonts w:asciiTheme="minorHAnsi" w:eastAsiaTheme="minorEastAsia" w:hAnsiTheme="minorHAnsi" w:cs="Mangal"/>
            <w:color w:val="auto"/>
            <w:sz w:val="22"/>
            <w:szCs w:val="20"/>
            <w:lang w:bidi="ne-NP"/>
          </w:rPr>
          <w:tab/>
        </w:r>
        <w:r w:rsidR="00456A01" w:rsidRPr="006D502B">
          <w:rPr>
            <w:rStyle w:val="Hyperlink"/>
          </w:rPr>
          <w:t>Inkrafttreten; Übergangsvorschriften</w:t>
        </w:r>
        <w:r w:rsidR="00456A01">
          <w:rPr>
            <w:webHidden/>
          </w:rPr>
          <w:tab/>
        </w:r>
        <w:r w:rsidR="00456A01">
          <w:rPr>
            <w:webHidden/>
          </w:rPr>
          <w:fldChar w:fldCharType="begin"/>
        </w:r>
        <w:r w:rsidR="00456A01">
          <w:rPr>
            <w:webHidden/>
          </w:rPr>
          <w:instrText xml:space="preserve"> PAGEREF _Toc106871373 \h </w:instrText>
        </w:r>
        <w:r w:rsidR="00456A01">
          <w:rPr>
            <w:webHidden/>
          </w:rPr>
        </w:r>
        <w:r w:rsidR="00456A01">
          <w:rPr>
            <w:webHidden/>
          </w:rPr>
          <w:fldChar w:fldCharType="separate"/>
        </w:r>
        <w:r w:rsidR="00A303D4">
          <w:rPr>
            <w:webHidden/>
          </w:rPr>
          <w:t>25</w:t>
        </w:r>
        <w:r w:rsidR="00456A01">
          <w:rPr>
            <w:webHidden/>
          </w:rPr>
          <w:fldChar w:fldCharType="end"/>
        </w:r>
      </w:hyperlink>
    </w:p>
    <w:p w14:paraId="7EFE32CE" w14:textId="44828A10" w:rsidR="00456A01" w:rsidRPr="00456A01" w:rsidRDefault="00000000">
      <w:pPr>
        <w:pStyle w:val="Verzeichnis2"/>
        <w:rPr>
          <w:rFonts w:asciiTheme="minorHAnsi" w:eastAsiaTheme="minorEastAsia" w:hAnsiTheme="minorHAnsi" w:cs="Mangal"/>
          <w:color w:val="C00000"/>
          <w:sz w:val="22"/>
          <w:szCs w:val="20"/>
          <w:lang w:bidi="ne-NP"/>
        </w:rPr>
      </w:pPr>
      <w:hyperlink w:anchor="_Toc106871374" w:history="1">
        <w:r w:rsidR="00456A01" w:rsidRPr="00456A01">
          <w:rPr>
            <w:rStyle w:val="Hyperlink"/>
            <w:color w:val="C00000"/>
          </w:rPr>
          <w:t>Anlage 1: Studienverlaufsplan</w:t>
        </w:r>
        <w:r w:rsidR="00456A01" w:rsidRPr="00456A01">
          <w:rPr>
            <w:webHidden/>
            <w:color w:val="C00000"/>
          </w:rPr>
          <w:tab/>
        </w:r>
        <w:r w:rsidR="00456A01" w:rsidRPr="00456A01">
          <w:rPr>
            <w:webHidden/>
            <w:color w:val="C00000"/>
          </w:rPr>
          <w:fldChar w:fldCharType="begin"/>
        </w:r>
        <w:r w:rsidR="00456A01" w:rsidRPr="00456A01">
          <w:rPr>
            <w:webHidden/>
            <w:color w:val="C00000"/>
          </w:rPr>
          <w:instrText xml:space="preserve"> PAGEREF _Toc106871374 \h </w:instrText>
        </w:r>
        <w:r w:rsidR="00456A01" w:rsidRPr="00456A01">
          <w:rPr>
            <w:webHidden/>
            <w:color w:val="C00000"/>
          </w:rPr>
        </w:r>
        <w:r w:rsidR="00456A01" w:rsidRPr="00456A01">
          <w:rPr>
            <w:webHidden/>
            <w:color w:val="C00000"/>
          </w:rPr>
          <w:fldChar w:fldCharType="separate"/>
        </w:r>
        <w:r w:rsidR="00A303D4">
          <w:rPr>
            <w:webHidden/>
            <w:color w:val="C00000"/>
          </w:rPr>
          <w:t>28</w:t>
        </w:r>
        <w:r w:rsidR="00456A01" w:rsidRPr="00456A01">
          <w:rPr>
            <w:webHidden/>
            <w:color w:val="C00000"/>
          </w:rPr>
          <w:fldChar w:fldCharType="end"/>
        </w:r>
      </w:hyperlink>
    </w:p>
    <w:p w14:paraId="78F013AD" w14:textId="52B1235D" w:rsidR="00456A01" w:rsidRDefault="00000000">
      <w:pPr>
        <w:pStyle w:val="Verzeichnis2"/>
        <w:rPr>
          <w:rFonts w:asciiTheme="minorHAnsi" w:eastAsiaTheme="minorEastAsia" w:hAnsiTheme="minorHAnsi" w:cs="Mangal"/>
          <w:color w:val="auto"/>
          <w:sz w:val="22"/>
          <w:szCs w:val="20"/>
          <w:lang w:bidi="ne-NP"/>
        </w:rPr>
      </w:pPr>
      <w:hyperlink w:anchor="_Toc106871375" w:history="1">
        <w:r w:rsidR="00456A01" w:rsidRPr="00456A01">
          <w:rPr>
            <w:rStyle w:val="Hyperlink"/>
            <w:color w:val="C00000"/>
          </w:rPr>
          <w:t>Anlage 2: Praxis-/Auslandssemesterordnung</w:t>
        </w:r>
        <w:r w:rsidR="00456A01" w:rsidRPr="00456A01">
          <w:rPr>
            <w:webHidden/>
            <w:color w:val="C00000"/>
          </w:rPr>
          <w:tab/>
        </w:r>
        <w:r w:rsidR="00456A01" w:rsidRPr="00456A01">
          <w:rPr>
            <w:webHidden/>
            <w:color w:val="C00000"/>
          </w:rPr>
          <w:fldChar w:fldCharType="begin"/>
        </w:r>
        <w:r w:rsidR="00456A01" w:rsidRPr="00456A01">
          <w:rPr>
            <w:webHidden/>
            <w:color w:val="C00000"/>
          </w:rPr>
          <w:instrText xml:space="preserve"> PAGEREF _Toc106871375 \h </w:instrText>
        </w:r>
        <w:r w:rsidR="00456A01" w:rsidRPr="00456A01">
          <w:rPr>
            <w:webHidden/>
            <w:color w:val="C00000"/>
          </w:rPr>
        </w:r>
        <w:r w:rsidR="00456A01" w:rsidRPr="00456A01">
          <w:rPr>
            <w:webHidden/>
            <w:color w:val="C00000"/>
          </w:rPr>
          <w:fldChar w:fldCharType="separate"/>
        </w:r>
        <w:r w:rsidR="00A303D4">
          <w:rPr>
            <w:webHidden/>
            <w:color w:val="C00000"/>
          </w:rPr>
          <w:t>29</w:t>
        </w:r>
        <w:r w:rsidR="00456A01" w:rsidRPr="00456A01">
          <w:rPr>
            <w:webHidden/>
            <w:color w:val="C00000"/>
          </w:rPr>
          <w:fldChar w:fldCharType="end"/>
        </w:r>
      </w:hyperlink>
    </w:p>
    <w:p w14:paraId="2D2FC404" w14:textId="454A1A65" w:rsidR="00456A01" w:rsidRDefault="00000000">
      <w:pPr>
        <w:pStyle w:val="Verzeichnis2"/>
        <w:rPr>
          <w:rFonts w:asciiTheme="minorHAnsi" w:eastAsiaTheme="minorEastAsia" w:hAnsiTheme="minorHAnsi" w:cs="Mangal"/>
          <w:color w:val="auto"/>
          <w:sz w:val="22"/>
          <w:szCs w:val="20"/>
          <w:lang w:bidi="ne-NP"/>
        </w:rPr>
      </w:pPr>
      <w:hyperlink w:anchor="_Toc106871376" w:history="1">
        <w:r w:rsidR="00456A01" w:rsidRPr="00456A01">
          <w:rPr>
            <w:rStyle w:val="THRot"/>
            <w:highlight w:val="yellow"/>
          </w:rPr>
          <w:t>Anlage 3: Nachweis besonderer Lebenssituation für den Teilzeitstudiengang</w:t>
        </w:r>
        <w:r w:rsidR="00456A01">
          <w:rPr>
            <w:webHidden/>
          </w:rPr>
          <w:tab/>
        </w:r>
        <w:r w:rsidR="00456A01">
          <w:rPr>
            <w:webHidden/>
          </w:rPr>
          <w:fldChar w:fldCharType="begin"/>
        </w:r>
        <w:r w:rsidR="00456A01">
          <w:rPr>
            <w:webHidden/>
          </w:rPr>
          <w:instrText xml:space="preserve"> PAGEREF _Toc106871376 \h </w:instrText>
        </w:r>
        <w:r w:rsidR="00456A01">
          <w:rPr>
            <w:webHidden/>
          </w:rPr>
        </w:r>
        <w:r w:rsidR="00456A01">
          <w:rPr>
            <w:webHidden/>
          </w:rPr>
          <w:fldChar w:fldCharType="separate"/>
        </w:r>
        <w:r w:rsidR="00A303D4">
          <w:rPr>
            <w:webHidden/>
          </w:rPr>
          <w:t>30</w:t>
        </w:r>
        <w:r w:rsidR="00456A01">
          <w:rPr>
            <w:webHidden/>
          </w:rPr>
          <w:fldChar w:fldCharType="end"/>
        </w:r>
      </w:hyperlink>
    </w:p>
    <w:p w14:paraId="1C7FA426" w14:textId="77777777" w:rsidR="00343FF5" w:rsidRDefault="007B3A77" w:rsidP="007B3A77">
      <w:pPr>
        <w:rPr>
          <w:b/>
          <w:noProof/>
          <w:szCs w:val="18"/>
        </w:rPr>
      </w:pPr>
      <w:r>
        <w:rPr>
          <w:b/>
          <w:noProof/>
          <w:szCs w:val="18"/>
        </w:rPr>
        <w:fldChar w:fldCharType="end"/>
      </w:r>
    </w:p>
    <w:p w14:paraId="67C8FF59" w14:textId="77777777" w:rsidR="007B3A77" w:rsidRDefault="007B3A77" w:rsidP="007B3A77">
      <w:pPr>
        <w:pStyle w:val="FlietextTH"/>
        <w:sectPr w:rsidR="007B3A77" w:rsidSect="00874A97">
          <w:headerReference w:type="even" r:id="rId9"/>
          <w:headerReference w:type="default" r:id="rId10"/>
          <w:type w:val="continuous"/>
          <w:pgSz w:w="11906" w:h="16838" w:code="9"/>
          <w:pgMar w:top="1134" w:right="1117" w:bottom="1247" w:left="1860" w:header="454" w:footer="340" w:gutter="0"/>
          <w:cols w:space="708"/>
          <w:docGrid w:linePitch="360"/>
        </w:sectPr>
      </w:pPr>
    </w:p>
    <w:p w14:paraId="24F8E65B" w14:textId="77777777" w:rsidR="006E2C68" w:rsidRDefault="00CE036E" w:rsidP="007B3A77">
      <w:pPr>
        <w:pStyle w:val="berschrift1"/>
        <w:spacing w:beforeLines="0" w:before="0" w:after="240"/>
      </w:pPr>
      <w:bookmarkStart w:id="9" w:name="_Toc106871334"/>
      <w:r w:rsidRPr="00CE036E">
        <w:lastRenderedPageBreak/>
        <w:t>Allgemeines</w:t>
      </w:r>
      <w:bookmarkEnd w:id="9"/>
    </w:p>
    <w:p w14:paraId="7BA9EF8C" w14:textId="77777777" w:rsidR="00CE036E" w:rsidRDefault="00CE036E" w:rsidP="003C3044">
      <w:pPr>
        <w:pStyle w:val="berschrift2"/>
        <w:spacing w:before="360" w:after="120"/>
      </w:pPr>
      <w:bookmarkStart w:id="10" w:name="_Toc106871335"/>
      <w:r w:rsidRPr="00BF3EC1">
        <w:rPr>
          <w:rStyle w:val="Textschwarz"/>
        </w:rPr>
        <w:t>Geltungsbereich</w:t>
      </w:r>
      <w:r>
        <w:t xml:space="preserve"> der Prüfungsordnung; Modulhandbuch und Studien</w:t>
      </w:r>
      <w:r w:rsidR="00A86BE4">
        <w:softHyphen/>
      </w:r>
      <w:r>
        <w:t>verlaufsplan</w:t>
      </w:r>
      <w:bookmarkEnd w:id="10"/>
    </w:p>
    <w:p w14:paraId="4157BA6E" w14:textId="06532BA6" w:rsidR="00CE036E" w:rsidRDefault="00A75E30" w:rsidP="663B1BD4">
      <w:pPr>
        <w:pStyle w:val="FlietextTHnummeriert"/>
        <w:rPr>
          <w:rStyle w:val="THRot"/>
          <w:highlight w:val="yellow"/>
        </w:rPr>
      </w:pPr>
      <w:r w:rsidRPr="00A75E30">
        <w:t>Diese Bachelorprüfungsordnung (BPO) regelt das Vollzeit</w:t>
      </w:r>
      <w:r w:rsidR="00862BD7">
        <w:t>s</w:t>
      </w:r>
      <w:r w:rsidRPr="00A75E30">
        <w:t xml:space="preserve">tudium und die Prüfungen im </w:t>
      </w:r>
      <w:r w:rsidRPr="00A75E30">
        <w:rPr>
          <w:noProof/>
        </w:rPr>
        <w:t>Studiengang</w:t>
      </w:r>
      <w:r w:rsidRPr="00A75E30">
        <w:t xml:space="preserve"> </w:t>
      </w:r>
      <w:r w:rsidR="00B902B0">
        <w:rPr>
          <w:rStyle w:val="THRot"/>
        </w:rPr>
        <w:t>Medieninformatik</w:t>
      </w:r>
      <w:r w:rsidRPr="00A75E30">
        <w:t xml:space="preserve"> an der Technischen Hochschule Köln.</w:t>
      </w:r>
      <w:r w:rsidRPr="00794BAA">
        <w:rPr>
          <w:rStyle w:val="THRot"/>
        </w:rPr>
        <w:t xml:space="preserve"> </w:t>
      </w:r>
      <w:commentRangeStart w:id="11"/>
      <w:r w:rsidR="00EB3B13">
        <w:rPr>
          <w:rStyle w:val="throt0"/>
          <w:highlight w:val="yellow"/>
          <w:shd w:val="clear" w:color="auto" w:fill="FFFF00"/>
        </w:rPr>
        <w:t>Der Studiengang wird auch als Teilzeitstudiengang angeboten. Bewerberinnen und Bewerber müssen hierfür die Voraussetzungen des § 3 Abs. 6 erfüllen. Der Teilzeitstudiengang hat eine eigene Regelstudienzeit gemäß § 4 Abs. 1</w:t>
      </w:r>
      <w:r w:rsidRPr="007E4B45">
        <w:rPr>
          <w:rStyle w:val="THRot"/>
          <w:highlight w:val="yellow"/>
        </w:rPr>
        <w:t>.</w:t>
      </w:r>
      <w:commentRangeEnd w:id="11"/>
      <w:r>
        <w:commentReference w:id="11"/>
      </w:r>
    </w:p>
    <w:p w14:paraId="5D97EF71" w14:textId="77777777" w:rsidR="00CE036E" w:rsidRDefault="00CE036E" w:rsidP="00F062AB">
      <w:pPr>
        <w:pStyle w:val="FlietextTHnummeriert"/>
      </w:pPr>
      <w:r>
        <w:t xml:space="preserve">Auf der Grundlage dieser Prüfungsordnung erstellt die Technische Hochschule Köln einen </w:t>
      </w:r>
      <w:r w:rsidRPr="009E7D34">
        <w:rPr>
          <w:noProof/>
        </w:rPr>
        <w:t>Studienverlaufs</w:t>
      </w:r>
      <w:r w:rsidRPr="00B51315">
        <w:rPr>
          <w:noProof/>
        </w:rPr>
        <w:t>plan</w:t>
      </w:r>
      <w:r w:rsidRPr="00B51315">
        <w:t xml:space="preserve"> (</w:t>
      </w:r>
      <w:hyperlink w:anchor="Anlage" w:tooltip="Anlage 1" w:history="1">
        <w:r w:rsidRPr="00B51315">
          <w:rPr>
            <w:rStyle w:val="Hyperlink"/>
            <w:u w:val="none"/>
          </w:rPr>
          <w:t>Anlage 1</w:t>
        </w:r>
      </w:hyperlink>
      <w:r w:rsidR="002611EA" w:rsidRPr="002611EA">
        <w:rPr>
          <w:rStyle w:val="THRot"/>
        </w:rPr>
        <w:t>a</w:t>
      </w:r>
      <w:r w:rsidR="00B170B6">
        <w:rPr>
          <w:rStyle w:val="THRot"/>
        </w:rPr>
        <w:t>/b</w:t>
      </w:r>
      <w:r w:rsidRPr="00B51315">
        <w:t>)</w:t>
      </w:r>
      <w:r>
        <w:t xml:space="preserve"> und ein Modulhandbuch. Das Modulhandbuch beschreibt Inhalt, intendierte Lernergebnisse und Aufbau der einzelnen Module unter Berücksichtigung der wissenschaftlichen und hochschuldidaktischen Entwicklung und der Anforderungen der beruflichen Praxis. Der Studienverlaufsplan dient den Studierenden als Empfehlung für einen sachgerechten Aufbau des Studiums.</w:t>
      </w:r>
    </w:p>
    <w:p w14:paraId="28C9A7F4" w14:textId="77777777" w:rsidR="00684203" w:rsidRPr="007E4B45" w:rsidRDefault="00A75E30" w:rsidP="00A75E30">
      <w:pPr>
        <w:pStyle w:val="FlietextTHnummeriert"/>
        <w:rPr>
          <w:rStyle w:val="THRot"/>
          <w:highlight w:val="green"/>
        </w:rPr>
      </w:pPr>
      <w:r w:rsidRPr="007E4B45">
        <w:rPr>
          <w:rStyle w:val="THRot"/>
          <w:highlight w:val="green"/>
        </w:rPr>
        <w:t>Die Fakultät hält einen zum Vollzeitstudiengang alternativen Studienverlaufsplan für das Studium in Teilzeit nach § 62a Abs. 2 HG bereit. Die Regelstudienze</w:t>
      </w:r>
      <w:r w:rsidR="0075047B" w:rsidRPr="007E4B45">
        <w:rPr>
          <w:rStyle w:val="THRot"/>
          <w:highlight w:val="green"/>
        </w:rPr>
        <w:t>it gemäß § 4 bleibt unverändert</w:t>
      </w:r>
      <w:r w:rsidR="00A422C4" w:rsidRPr="007E4B45">
        <w:rPr>
          <w:rStyle w:val="THRot"/>
          <w:highlight w:val="green"/>
        </w:rPr>
        <w:t>.</w:t>
      </w:r>
    </w:p>
    <w:p w14:paraId="5B3D16AD" w14:textId="77777777" w:rsidR="00F062AB" w:rsidRDefault="00F062AB" w:rsidP="00F062AB">
      <w:pPr>
        <w:pStyle w:val="berschrift2"/>
        <w:spacing w:before="360" w:after="120"/>
      </w:pPr>
      <w:bookmarkStart w:id="12" w:name="_Ziel_des_Studiums;"/>
      <w:bookmarkStart w:id="13" w:name="_Toc106871336"/>
      <w:bookmarkEnd w:id="12"/>
      <w:r>
        <w:t>Ziel des Studiums; Zweck der Prüfungen; Abschlussgrad</w:t>
      </w:r>
      <w:bookmarkEnd w:id="13"/>
    </w:p>
    <w:p w14:paraId="519BDF49" w14:textId="77777777" w:rsidR="00F062AB" w:rsidRDefault="00F062AB" w:rsidP="00862BD7">
      <w:pPr>
        <w:pStyle w:val="FlietextTHnummeriert"/>
        <w:numPr>
          <w:ilvl w:val="0"/>
          <w:numId w:val="49"/>
        </w:numPr>
      </w:pPr>
      <w:r>
        <w:t>Die Bachelorprüfung bildet den ersten berufsqualifizierenden Abschluss des Studiums.</w:t>
      </w:r>
    </w:p>
    <w:p w14:paraId="63D1D7B2" w14:textId="77777777" w:rsidR="00F062AB" w:rsidRDefault="00F062AB" w:rsidP="00F062AB">
      <w:pPr>
        <w:pStyle w:val="FlietextTHnummeriert"/>
      </w:pPr>
      <w:r>
        <w:t>Das zur Bachelorprüfung führende Stu</w:t>
      </w:r>
      <w:r w:rsidRPr="00B51315">
        <w:t>dium (</w:t>
      </w:r>
      <w:hyperlink w:anchor="_Regelstudienzeit" w:tooltip="§ 4" w:history="1">
        <w:r w:rsidRPr="00B51315">
          <w:rPr>
            <w:rStyle w:val="Hyperlink"/>
            <w:u w:val="none"/>
          </w:rPr>
          <w:t>§ 4</w:t>
        </w:r>
      </w:hyperlink>
      <w:r w:rsidRPr="00B51315">
        <w:t>) soll</w:t>
      </w:r>
      <w:r>
        <w:t xml:space="preserve"> unter Beachtung der allgemeinen Studienziele (§ 58 HG) den Studierenden auf der Grundlage wissenschaftlicher Erkenntnisse insbesondere die anwendungsbezogenen Inhalte ihres Studienfachs vermitteln. </w:t>
      </w:r>
    </w:p>
    <w:p w14:paraId="044CC240" w14:textId="77777777" w:rsidR="00F062AB" w:rsidRDefault="00F062AB" w:rsidP="00F062AB">
      <w:pPr>
        <w:pStyle w:val="FlietextTHeingerckt"/>
      </w:pPr>
      <w:r>
        <w:t>Die Studierenden sollen mit dem Abschluss ihres Bachelorstudiums über ein kritisches Verständnis der wichtigsten Theorien, Prinzipien und Methoden ihres Studienprogramms verfügen und in der Lage sein, ihr Wissen selbständig zu vertiefen. Ihr Wissen und Verstehen soll dem Stand der Fachliteratur entsprechen und einige vertiefende Wissensbestände auf dem ak</w:t>
      </w:r>
      <w:r w:rsidR="00852B31">
        <w:t>tuellen Stand der Forschung mit</w:t>
      </w:r>
      <w:r>
        <w:t>einschließen. Sie sollen die instrumentelle Kompetenz erwerben, die es ihnen ermöglicht, ihr Wissen und Verstehen auf ihren Beruf anzuwenden und Problemlösungen und Argumente in ihrem Fachgebiet zu erarbeiten und weiterzuentwickeln. Zudem sollen systemische Kompetenzen sie befähigen, relevante Informationen insbesondere in ihrem Studienprogramm zu sammeln, zu bewerten und zu interpretieren und daraus wissenschaftlich fundierte Schlüsse abzuleiten, die gesellschaftliche, wissenschaftliche und ethische Erkenntnisse berücksichtigen. Die Studierenden sollen in der Lage sein, selbständig weiterführende Lernprozesse zu gestalten.</w:t>
      </w:r>
    </w:p>
    <w:p w14:paraId="0FC4CB06" w14:textId="77777777" w:rsidR="00F062AB" w:rsidRDefault="00F062AB" w:rsidP="00A422C4">
      <w:pPr>
        <w:pStyle w:val="FlietextTHnummeriert"/>
      </w:pPr>
      <w:r>
        <w:t xml:space="preserve">Durch die Modulprüfungen und die Bachelorarbeit </w:t>
      </w:r>
      <w:r w:rsidR="00A422C4" w:rsidRPr="00A422C4">
        <w:rPr>
          <w:rStyle w:val="THRot"/>
        </w:rPr>
        <w:t>sowie das Kolloquium</w:t>
      </w:r>
      <w:r w:rsidR="00A422C4">
        <w:t xml:space="preserve"> </w:t>
      </w:r>
      <w:r>
        <w:t>soll festgestellt werden, ob die Studierenden die für eine selbständige Tätigkeit im Berufsfeld (</w:t>
      </w:r>
      <w:proofErr w:type="spellStart"/>
      <w:r>
        <w:t>employability</w:t>
      </w:r>
      <w:proofErr w:type="spellEnd"/>
      <w:r>
        <w:t xml:space="preserve">) sowie für die Wahrnehmung von gesellschaftlicher Verantwortung in einer globalisierten Welt (global </w:t>
      </w:r>
      <w:proofErr w:type="spellStart"/>
      <w:r>
        <w:t>citizenship</w:t>
      </w:r>
      <w:proofErr w:type="spellEnd"/>
      <w:r>
        <w:t xml:space="preserve">) notwendigen Fachkenntnisse erworben haben und befähigt sind, auf der Grundlage wissenschaftlicher Erkenntnisse und Methoden selbständig zu arbeiten. </w:t>
      </w:r>
    </w:p>
    <w:p w14:paraId="0BAD5A62" w14:textId="63A5E5EA" w:rsidR="00F062AB" w:rsidRDefault="53D75877" w:rsidP="00A422C4">
      <w:pPr>
        <w:pStyle w:val="FlietextTHnummeriert"/>
      </w:pPr>
      <w:r>
        <w:t xml:space="preserve">Mit dem Bestehen der in </w:t>
      </w:r>
      <w:hyperlink w:anchor="_Umfang_und_Gliederung">
        <w:r w:rsidRPr="61EF2BDE">
          <w:rPr>
            <w:rStyle w:val="Hyperlink"/>
            <w:u w:val="none"/>
          </w:rPr>
          <w:t>§ 5</w:t>
        </w:r>
      </w:hyperlink>
      <w:r>
        <w:t xml:space="preserve"> aufgeführten Prüfungen wird der berufsqualifizierende und wissenschaftliche Abschluss des Studiums erreicht. Auf Grund der bestandenen Prüfungen wird nach Maßgabe der nachfolgenden Bestimmungen der Hochschulgrad </w:t>
      </w:r>
      <w:r w:rsidR="0CA598C1">
        <w:t>„</w:t>
      </w:r>
      <w:r>
        <w:t>Bachelor</w:t>
      </w:r>
      <w:ins w:id="14" w:author="Gastbenutzer" w:date="2023-10-29T12:12:00Z">
        <w:r w:rsidR="59ED3EA2">
          <w:t xml:space="preserve"> </w:t>
        </w:r>
        <w:proofErr w:type="spellStart"/>
        <w:r w:rsidR="59ED3EA2">
          <w:t>of</w:t>
        </w:r>
      </w:ins>
      <w:proofErr w:type="spellEnd"/>
      <w:r>
        <w:t xml:space="preserve"> </w:t>
      </w:r>
      <w:ins w:id="15" w:author="Christian Noss (cnoss)" w:date="2023-10-29T11:17:00Z">
        <w:r w:rsidR="58BFCC45" w:rsidRPr="61EF2BDE">
          <w:rPr>
            <w:rStyle w:val="THRot"/>
          </w:rPr>
          <w:t>Science</w:t>
        </w:r>
      </w:ins>
      <w:del w:id="16" w:author="Christian Noss (cnoss)" w:date="2023-10-29T11:17:00Z">
        <w:r w:rsidR="00F062AB" w:rsidDel="53D75877">
          <w:delText>of</w:delText>
        </w:r>
        <w:r w:rsidR="00F062AB" w:rsidDel="0088AB82">
          <w:delText xml:space="preserve"> </w:delText>
        </w:r>
        <w:r w:rsidR="00F062AB" w:rsidRPr="61EF2BDE" w:rsidDel="659E7721">
          <w:rPr>
            <w:rStyle w:val="THRot"/>
          </w:rPr>
          <w:delText>XXX</w:delText>
        </w:r>
      </w:del>
      <w:r w:rsidR="0CA598C1">
        <w:t>“</w:t>
      </w:r>
      <w:r>
        <w:t xml:space="preserve"> verliehen.</w:t>
      </w:r>
    </w:p>
    <w:p w14:paraId="147113BB" w14:textId="77777777" w:rsidR="00F062AB" w:rsidRDefault="00F062AB" w:rsidP="00F062AB">
      <w:pPr>
        <w:pStyle w:val="berschrift2"/>
        <w:spacing w:before="360" w:after="120"/>
      </w:pPr>
      <w:bookmarkStart w:id="17" w:name="_Toc106871337"/>
      <w:r>
        <w:lastRenderedPageBreak/>
        <w:t>Zugangsvoraussetzungen</w:t>
      </w:r>
      <w:bookmarkEnd w:id="17"/>
    </w:p>
    <w:p w14:paraId="510EB444" w14:textId="77777777" w:rsidR="00F062AB" w:rsidRDefault="00B6415A" w:rsidP="00B6415A">
      <w:pPr>
        <w:pStyle w:val="FlietextTHnummeriert"/>
        <w:numPr>
          <w:ilvl w:val="0"/>
          <w:numId w:val="3"/>
        </w:numPr>
      </w:pPr>
      <w:r w:rsidRPr="00B6415A">
        <w:t>Zugangsvoraussetzung für das Studium ist der Nachweis der Fachhochschulreife oder einer als gleichwertig anerkannten Vorbildung (§ 49 Abs. 1 HG).</w:t>
      </w:r>
    </w:p>
    <w:p w14:paraId="3C266B8C" w14:textId="77777777" w:rsidR="00F062AB" w:rsidRDefault="00B6415A" w:rsidP="00B6415A">
      <w:pPr>
        <w:pStyle w:val="FlietextTHnummeriert"/>
      </w:pPr>
      <w:r w:rsidRPr="00B6415A">
        <w:t>In der beruflichen Bildung Qualifizierte werden auf der Grundlage der Verordnung über den Hochschulzugang für in der beruflichen Bildun</w:t>
      </w:r>
      <w:r>
        <w:t>g Qualifizierte (Berufsbildungs</w:t>
      </w:r>
      <w:r w:rsidRPr="00B6415A">
        <w:t>hochschulzugangsverordnung) vom 7. Oktober 2016 (GV. NRW. S. 838) in der jeweils geltenden Fassung zugelassen.</w:t>
      </w:r>
      <w:r w:rsidR="00555D94">
        <w:t xml:space="preserve"> </w:t>
      </w:r>
    </w:p>
    <w:p w14:paraId="28F8A158" w14:textId="608A3DC4" w:rsidR="00625A03" w:rsidRPr="00625A03" w:rsidDel="00B902B0" w:rsidRDefault="00625A03" w:rsidP="00B6415A">
      <w:pPr>
        <w:pStyle w:val="FlietextTHnummeriert"/>
        <w:rPr>
          <w:del w:id="18" w:author="Christian Noss (cnoss)" w:date="2023-10-29T11:18:00Z"/>
          <w:rStyle w:val="THRot"/>
        </w:rPr>
      </w:pPr>
      <w:del w:id="19" w:author="Christian Noss (cnoss)" w:date="2023-10-29T11:18:00Z">
        <w:r w:rsidRPr="00625A03" w:rsidDel="00B902B0">
          <w:rPr>
            <w:rStyle w:val="THRot"/>
          </w:rPr>
          <w:delText>Unbesetzt (ggf. Regelungen zu Eignungsfeststellungsprüfung oder Praktika)</w:delText>
        </w:r>
      </w:del>
    </w:p>
    <w:p w14:paraId="65526B62" w14:textId="77777777" w:rsidR="00F062AB" w:rsidRDefault="00625A03" w:rsidP="00625A03">
      <w:pPr>
        <w:pStyle w:val="FlietextTHnummeriert"/>
      </w:pPr>
      <w:r w:rsidRPr="00625A03">
        <w:t xml:space="preserve">Studienbewerberinnen und Studienbewerber müssen die für den Studiengang erforderlichen Kenntnisse der deutschen Sprache entsprechend dem Niveau der </w:t>
      </w:r>
      <w:r w:rsidR="00EC6318">
        <w:t>D</w:t>
      </w:r>
      <w:r w:rsidRPr="00625A03">
        <w:t>eutschen Sprachprüfung für den Hochschulzugang (DSH – Stufe 2 oder gleichwertig) besitzen. Ergibt sich diese Kenntnis nicht aus der Hochschulzugangsberechtigung, ist ein entsprechender Nachweis beizubringen.</w:t>
      </w:r>
    </w:p>
    <w:p w14:paraId="25EE7435" w14:textId="30E94568" w:rsidR="00700779" w:rsidRPr="00625A03" w:rsidDel="00B902B0" w:rsidRDefault="00625A03" w:rsidP="00A422C4">
      <w:pPr>
        <w:pStyle w:val="FlietextTHnummeriert"/>
        <w:rPr>
          <w:del w:id="20" w:author="Christian Noss (cnoss)" w:date="2023-10-29T11:18:00Z"/>
          <w:rStyle w:val="THRot"/>
        </w:rPr>
      </w:pPr>
      <w:del w:id="21" w:author="Christian Noss (cnoss)" w:date="2023-10-29T11:18:00Z">
        <w:r w:rsidRPr="00625A03" w:rsidDel="00B902B0">
          <w:rPr>
            <w:rStyle w:val="THRot"/>
          </w:rPr>
          <w:delText xml:space="preserve">Als weitere Einschreibungsvoraussetzung wird entsprechend § </w:delText>
        </w:r>
        <w:r w:rsidR="00D22731" w:rsidDel="00B902B0">
          <w:rPr>
            <w:rStyle w:val="THRot"/>
          </w:rPr>
          <w:delText>4 Abs. 4 Nr. 13</w:delText>
        </w:r>
        <w:r w:rsidRPr="00625A03" w:rsidDel="00B902B0">
          <w:rPr>
            <w:rStyle w:val="THRot"/>
          </w:rPr>
          <w:delText xml:space="preserve"> der Einschreibungsordnung der TH Köln vom </w:delText>
        </w:r>
        <w:r w:rsidR="00D22731" w:rsidDel="00B902B0">
          <w:rPr>
            <w:rStyle w:val="THRot"/>
          </w:rPr>
          <w:delText>09.02.</w:delText>
        </w:r>
        <w:r w:rsidRPr="00625A03" w:rsidDel="00B902B0">
          <w:rPr>
            <w:rStyle w:val="THRot"/>
          </w:rPr>
          <w:delText>20</w:delText>
        </w:r>
        <w:r w:rsidR="00D22731" w:rsidDel="00B902B0">
          <w:rPr>
            <w:rStyle w:val="THRot"/>
          </w:rPr>
          <w:delText>23</w:delText>
        </w:r>
        <w:r w:rsidRPr="00625A03" w:rsidDel="00B902B0">
          <w:rPr>
            <w:rStyle w:val="THRot"/>
          </w:rPr>
          <w:delText xml:space="preserve"> (Amtliche Mitteilung </w:delText>
        </w:r>
        <w:r w:rsidR="00D22731" w:rsidDel="00B902B0">
          <w:rPr>
            <w:rStyle w:val="THRot"/>
          </w:rPr>
          <w:delText>08</w:delText>
        </w:r>
        <w:r w:rsidRPr="00625A03" w:rsidDel="00B902B0">
          <w:rPr>
            <w:rStyle w:val="THRot"/>
          </w:rPr>
          <w:delText>/20</w:delText>
        </w:r>
        <w:r w:rsidR="00D22731" w:rsidDel="00B902B0">
          <w:rPr>
            <w:rStyle w:val="THRot"/>
          </w:rPr>
          <w:delText>23</w:delText>
        </w:r>
        <w:r w:rsidRPr="00625A03" w:rsidDel="00B902B0">
          <w:rPr>
            <w:rStyle w:val="THRot"/>
          </w:rPr>
          <w:delText>)</w:delText>
        </w:r>
        <w:r w:rsidR="00D22731" w:rsidDel="00B902B0">
          <w:rPr>
            <w:rStyle w:val="THRot"/>
          </w:rPr>
          <w:delText xml:space="preserve">, </w:delText>
        </w:r>
        <w:r w:rsidRPr="00625A03" w:rsidDel="00B902B0">
          <w:rPr>
            <w:rStyle w:val="THRot"/>
          </w:rPr>
          <w:delText>in der jeweils aktuellen Fassung, der Nachweis der Teilnahme an dem von der Fakultät angebotenen studiengangbezogenen Sel</w:delText>
        </w:r>
        <w:r w:rsidR="00D22731" w:rsidDel="00B902B0">
          <w:rPr>
            <w:rStyle w:val="THRot"/>
          </w:rPr>
          <w:delText>f-Assessment</w:delText>
        </w:r>
        <w:r w:rsidRPr="00625A03" w:rsidDel="00B902B0">
          <w:rPr>
            <w:rStyle w:val="THRot"/>
          </w:rPr>
          <w:delText xml:space="preserve"> gefordert.</w:delText>
        </w:r>
      </w:del>
    </w:p>
    <w:p w14:paraId="47ECD46B" w14:textId="1B511556" w:rsidR="00625A03" w:rsidRPr="007E4B45" w:rsidRDefault="6BF80B59" w:rsidP="00625A03">
      <w:pPr>
        <w:pStyle w:val="FlietextTHnummeriert"/>
        <w:rPr>
          <w:rStyle w:val="THRot"/>
          <w:highlight w:val="yellow"/>
        </w:rPr>
      </w:pPr>
      <w:commentRangeStart w:id="22"/>
      <w:r w:rsidRPr="663B1BD4">
        <w:rPr>
          <w:rStyle w:val="THRot"/>
          <w:highlight w:val="yellow"/>
        </w:rPr>
        <w:t>Die Einschreibung in den Teilzeitstudiengang ist nur mit Nachweis einer besonderen Lebenssituation möglich gemäß Anlage 3. Ist eine Studierende oder ein Studierender in den Teilzeitstudiengang eingeschrieben, dürfen Modulprüfungen nur in dem Umfang abgelegt werden</w:t>
      </w:r>
      <w:ins w:id="23" w:author="Gastbenutzer" w:date="2023-10-29T12:13:00Z">
        <w:r w:rsidR="1C701F9A" w:rsidRPr="663B1BD4">
          <w:rPr>
            <w:rStyle w:val="THRot"/>
            <w:highlight w:val="yellow"/>
          </w:rPr>
          <w:t>,</w:t>
        </w:r>
      </w:ins>
      <w:r w:rsidRPr="663B1BD4">
        <w:rPr>
          <w:rStyle w:val="THRot"/>
          <w:highlight w:val="yellow"/>
        </w:rPr>
        <w:t xml:space="preserve"> wie sie im Verhältnis zum Vollzeitstudiengang möglich wären. Die gleichzeitige Einschreibung oder Zulassung für einen anderen Studiengang oder an einer anderen Hochschule ist mit dem Teilzeitstudium nicht vereinbar.</w:t>
      </w:r>
      <w:commentRangeEnd w:id="22"/>
      <w:r>
        <w:commentReference w:id="22"/>
      </w:r>
    </w:p>
    <w:p w14:paraId="639DEB6E" w14:textId="77777777" w:rsidR="00625A03" w:rsidRPr="002064F9" w:rsidRDefault="00625A03" w:rsidP="00625A03">
      <w:pPr>
        <w:pStyle w:val="FlietextTHnummeriert"/>
        <w:rPr>
          <w:rStyle w:val="THRot"/>
          <w:color w:val="auto"/>
        </w:rPr>
      </w:pPr>
      <w:r w:rsidRPr="00F2665F">
        <w:t>Die Einschreibung ist zu versagen, wenn die Studienbewerberin oder der Studienbewerber in dem gewählten Studiengang an einer Hochschule im Geltungsbereich des Grundgesetzes eine nach der Prüfungsordnung erforderliche Prüfung endgültig nicht bestanden oder den Prüfungsanspruch hierin verloren hat; dies gilt entsprechend für Studiengänge, die eine erhebliche inhaltliche Nähe zu dem vorliegenden Studiengang aufweisen.</w:t>
      </w:r>
    </w:p>
    <w:p w14:paraId="3C5DBDA4" w14:textId="77777777" w:rsidR="00F062AB" w:rsidRDefault="00F062AB" w:rsidP="00492EB8">
      <w:pPr>
        <w:pStyle w:val="berschrift2"/>
        <w:spacing w:before="360" w:after="120"/>
      </w:pPr>
      <w:bookmarkStart w:id="24" w:name="_Toc106871338"/>
      <w:r>
        <w:t>Regelstudienzeit</w:t>
      </w:r>
      <w:bookmarkEnd w:id="24"/>
    </w:p>
    <w:p w14:paraId="73411EE2" w14:textId="77777777" w:rsidR="0028568A" w:rsidRDefault="002064F9" w:rsidP="002064F9">
      <w:pPr>
        <w:pStyle w:val="FlietextTHnummeriert"/>
        <w:numPr>
          <w:ilvl w:val="0"/>
          <w:numId w:val="4"/>
        </w:numPr>
      </w:pPr>
      <w:r>
        <w:t>Das Studium umfasst</w:t>
      </w:r>
      <w:r w:rsidRPr="663B1BD4">
        <w:rPr>
          <w:rStyle w:val="THRot"/>
        </w:rPr>
        <w:t xml:space="preserve"> bei einem Vollzeitstudium</w:t>
      </w:r>
      <w:r>
        <w:t xml:space="preserve"> (siehe Anlage 1</w:t>
      </w:r>
      <w:r w:rsidRPr="663B1BD4">
        <w:rPr>
          <w:rStyle w:val="THRot"/>
        </w:rPr>
        <w:t>a</w:t>
      </w:r>
      <w:r>
        <w:t xml:space="preserve">) eine Regelstudienzeit von </w:t>
      </w:r>
      <w:del w:id="25" w:author="Christian Noss (cnoss)" w:date="2023-10-29T11:18:00Z">
        <w:r w:rsidRPr="663B1BD4" w:rsidDel="002064F9">
          <w:rPr>
            <w:rStyle w:val="THRot"/>
          </w:rPr>
          <w:delText>sechs/</w:delText>
        </w:r>
      </w:del>
      <w:r w:rsidRPr="663B1BD4">
        <w:rPr>
          <w:rStyle w:val="THRot"/>
        </w:rPr>
        <w:t>sieben</w:t>
      </w:r>
      <w:r>
        <w:t xml:space="preserve"> Semestern.</w:t>
      </w:r>
      <w:r w:rsidRPr="663B1BD4">
        <w:rPr>
          <w:rStyle w:val="THRot"/>
        </w:rPr>
        <w:t xml:space="preserve"> </w:t>
      </w:r>
      <w:commentRangeStart w:id="26"/>
      <w:r w:rsidRPr="663B1BD4">
        <w:rPr>
          <w:rStyle w:val="THRot"/>
          <w:highlight w:val="yellow"/>
        </w:rPr>
        <w:t xml:space="preserve">Das Studium umfasst im Teilzeitstudiengang (siehe Anlage 1b) eine Regelstudienzeit von </w:t>
      </w:r>
      <w:del w:id="27" w:author="Christian Noss (cnoss)" w:date="2023-10-29T11:19:00Z">
        <w:r w:rsidRPr="663B1BD4" w:rsidDel="002064F9">
          <w:rPr>
            <w:rStyle w:val="THRot"/>
            <w:highlight w:val="yellow"/>
          </w:rPr>
          <w:delText>acht/</w:delText>
        </w:r>
      </w:del>
      <w:r w:rsidRPr="663B1BD4">
        <w:rPr>
          <w:rStyle w:val="THRot"/>
          <w:highlight w:val="yellow"/>
        </w:rPr>
        <w:t>neun Semestern.</w:t>
      </w:r>
      <w:commentRangeEnd w:id="26"/>
      <w:r>
        <w:commentReference w:id="26"/>
      </w:r>
      <w:r>
        <w:t xml:space="preserve"> </w:t>
      </w:r>
      <w:r w:rsidR="0028568A">
        <w:t>Der Gesamtstudienumfangbeträgt</w:t>
      </w:r>
      <w:r w:rsidR="0028568A" w:rsidRPr="663B1BD4">
        <w:rPr>
          <w:rStyle w:val="THRot"/>
        </w:rPr>
        <w:t xml:space="preserve"> </w:t>
      </w:r>
      <w:del w:id="28" w:author="Christian Noss (cnoss)" w:date="2023-10-29T11:19:00Z">
        <w:r w:rsidRPr="663B1BD4" w:rsidDel="0028568A">
          <w:rPr>
            <w:rStyle w:val="THRot"/>
          </w:rPr>
          <w:delText>180/</w:delText>
        </w:r>
      </w:del>
      <w:r w:rsidR="0028568A" w:rsidRPr="663B1BD4">
        <w:rPr>
          <w:rStyle w:val="THRot"/>
        </w:rPr>
        <w:t>210</w:t>
      </w:r>
      <w:r w:rsidR="0028568A">
        <w:t xml:space="preserve"> Leistungspunkte (§ 12) nach dem European </w:t>
      </w:r>
      <w:proofErr w:type="spellStart"/>
      <w:r w:rsidR="0028568A">
        <w:t>Credit</w:t>
      </w:r>
      <w:proofErr w:type="spellEnd"/>
      <w:r w:rsidR="0028568A">
        <w:t xml:space="preserve"> Transfer System (ECTS). Die Regelstudienzeit schließt die Prüfungszeit ein.</w:t>
      </w:r>
    </w:p>
    <w:p w14:paraId="244AA9EE" w14:textId="77777777" w:rsidR="0028568A" w:rsidRPr="0028568A" w:rsidRDefault="0028568A" w:rsidP="0028568A">
      <w:pPr>
        <w:pStyle w:val="FlietextTHnummeriert"/>
        <w:numPr>
          <w:ilvl w:val="0"/>
          <w:numId w:val="4"/>
        </w:numPr>
        <w:rPr>
          <w:rStyle w:val="THRot"/>
        </w:rPr>
      </w:pPr>
      <w:r w:rsidRPr="0028568A">
        <w:rPr>
          <w:rStyle w:val="THRot"/>
        </w:rPr>
        <w:t>Innerhalb des Studiums muss ein Semester in Form eines Praxis-/Auslandssemesters verbracht werden. Das Praxissemester ist integraler Bestandteil des Studiums. Die Hochschule unterstützt die Studierenden in ihrem Bemühen um eine geeignete Praxisstelle. Näheres dazu ist in Anlage 2 geregelt.</w:t>
      </w:r>
    </w:p>
    <w:p w14:paraId="5F65E39B" w14:textId="651415B9" w:rsidR="00F062AB" w:rsidRPr="0028568A" w:rsidRDefault="0028568A" w:rsidP="0028568A">
      <w:pPr>
        <w:pStyle w:val="FlietextTHnummeriert"/>
        <w:numPr>
          <w:ilvl w:val="0"/>
          <w:numId w:val="4"/>
        </w:numPr>
        <w:rPr>
          <w:color w:val="C90C0F"/>
        </w:rPr>
      </w:pPr>
      <w:r>
        <w:t>Die Einschreibung in das erste Semester erfolg</w:t>
      </w:r>
      <w:r w:rsidRPr="00D903F2">
        <w:rPr>
          <w:rStyle w:val="THRot"/>
          <w:color w:val="auto"/>
        </w:rPr>
        <w:t>t</w:t>
      </w:r>
      <w:r w:rsidRPr="0028568A">
        <w:rPr>
          <w:rStyle w:val="THRot"/>
        </w:rPr>
        <w:t xml:space="preserve"> jeweils </w:t>
      </w:r>
      <w:del w:id="29" w:author="Christian Noss (cnoss)" w:date="2023-12-05T16:19:00Z">
        <w:r w:rsidRPr="0028568A" w:rsidDel="00E43891">
          <w:rPr>
            <w:rStyle w:val="THRot"/>
          </w:rPr>
          <w:delText xml:space="preserve">sowohl </w:delText>
        </w:r>
      </w:del>
      <w:r w:rsidRPr="0028568A">
        <w:rPr>
          <w:rStyle w:val="THRot"/>
        </w:rPr>
        <w:t>zum Winter</w:t>
      </w:r>
      <w:del w:id="30" w:author="Christian Noss (cnoss)" w:date="2023-10-29T11:19:00Z">
        <w:r w:rsidRPr="0028568A" w:rsidDel="00B902B0">
          <w:rPr>
            <w:rStyle w:val="THRot"/>
          </w:rPr>
          <w:delText>- als auch zum Sommer</w:delText>
        </w:r>
      </w:del>
      <w:r w:rsidRPr="0028568A">
        <w:rPr>
          <w:rStyle w:val="THRot"/>
        </w:rPr>
        <w:t>semester</w:t>
      </w:r>
      <w:r>
        <w:rPr>
          <w:rStyle w:val="THRot"/>
        </w:rPr>
        <w:t>.</w:t>
      </w:r>
    </w:p>
    <w:p w14:paraId="62D98A79" w14:textId="77777777" w:rsidR="00F062AB" w:rsidRDefault="00F062AB" w:rsidP="00492EB8">
      <w:pPr>
        <w:pStyle w:val="berschrift2"/>
        <w:spacing w:before="360" w:after="120"/>
      </w:pPr>
      <w:bookmarkStart w:id="31" w:name="_Umfang_und_Gliederung"/>
      <w:bookmarkStart w:id="32" w:name="_Toc106871339"/>
      <w:bookmarkEnd w:id="31"/>
      <w:r>
        <w:t>Umfang und Gliederung der Prüfung; Prüfungsfrist</w:t>
      </w:r>
      <w:bookmarkEnd w:id="32"/>
    </w:p>
    <w:p w14:paraId="4EA223A4" w14:textId="77777777" w:rsidR="00F062AB" w:rsidRDefault="00F062AB" w:rsidP="00D023A1">
      <w:pPr>
        <w:pStyle w:val="FlietextTHnummeriert"/>
        <w:numPr>
          <w:ilvl w:val="0"/>
          <w:numId w:val="5"/>
        </w:numPr>
      </w:pPr>
      <w:r>
        <w:t>Das Studium ist in einzelne Module untergliedert. Das Nähere zum Studienaufbau ergibt sich aus</w:t>
      </w:r>
      <w:r w:rsidRPr="00B51315">
        <w:t xml:space="preserve"> </w:t>
      </w:r>
      <w:hyperlink w:anchor="_Module_und_Abschluss" w:tooltip="§ 23" w:history="1">
        <w:r w:rsidRPr="00B51315">
          <w:rPr>
            <w:rStyle w:val="Hyperlink"/>
            <w:color w:val="C00000"/>
            <w:u w:val="none"/>
          </w:rPr>
          <w:t>§ 23</w:t>
        </w:r>
      </w:hyperlink>
      <w:r>
        <w:t xml:space="preserve"> und dem Studienverlaufsplan </w:t>
      </w:r>
      <w:r w:rsidRPr="009E7D34">
        <w:t>(Anlage 1).</w:t>
      </w:r>
      <w:r>
        <w:t xml:space="preserve"> Der Studienerfolg wird durch studienbegleitende Prüfungen (Modulprüfungen) und die</w:t>
      </w:r>
      <w:r w:rsidR="003B0F2C">
        <w:t xml:space="preserve"> </w:t>
      </w:r>
      <w:r>
        <w:t xml:space="preserve">Bachelorarbeit </w:t>
      </w:r>
      <w:r w:rsidRPr="00A86BE4">
        <w:rPr>
          <w:rStyle w:val="THRot"/>
        </w:rPr>
        <w:t>sowie</w:t>
      </w:r>
      <w:r>
        <w:t xml:space="preserve"> </w:t>
      </w:r>
      <w:r w:rsidRPr="003B0F2C">
        <w:rPr>
          <w:rStyle w:val="THRot"/>
        </w:rPr>
        <w:t>das Kolloquium</w:t>
      </w:r>
      <w:r>
        <w:t xml:space="preserve"> festgestellt. Gruppenprüfungen sind zulässig.</w:t>
      </w:r>
    </w:p>
    <w:p w14:paraId="3D3E22B2" w14:textId="77777777" w:rsidR="00F062AB" w:rsidRDefault="00F70D86" w:rsidP="00F70D86">
      <w:pPr>
        <w:pStyle w:val="FlietextTHnummeriert"/>
      </w:pPr>
      <w:r>
        <w:t>D</w:t>
      </w:r>
      <w:r w:rsidR="00F062AB">
        <w:t xml:space="preserve">ie Modulprüfungen sollen jeweils zu dem Zeitpunkt stattfinden, an dem das zugehörige Modul nach dem Studienverlaufsplan abgeschlossen wird. </w:t>
      </w:r>
    </w:p>
    <w:p w14:paraId="13C5D185" w14:textId="77777777" w:rsidR="00F062AB" w:rsidRDefault="00F70D86" w:rsidP="00F70D86">
      <w:pPr>
        <w:pStyle w:val="FlietextTHnummeriert"/>
      </w:pPr>
      <w:r>
        <w:lastRenderedPageBreak/>
        <w:t>D</w:t>
      </w:r>
      <w:r w:rsidR="00F062AB">
        <w:t xml:space="preserve">er Studienverlauf, die Prüfungsverfahren und der Studienverlaufsplan sind so zu gestalten, dass alle zu absolvierenden Prüfungen innerhalb der Regelstudienzeit vollständig abgelegt werden können. Der Antrag auf Zulassung zur Bachelorarbeit gemäß </w:t>
      </w:r>
      <w:hyperlink w:anchor="_Zulassung_zur_Bachelorarbeit" w:tooltip="§ 26" w:history="1">
        <w:r w:rsidR="00F062AB" w:rsidRPr="00BA3AEE">
          <w:rPr>
            <w:rStyle w:val="Hyperlink"/>
            <w:u w:val="none"/>
          </w:rPr>
          <w:t>§ 26</w:t>
        </w:r>
      </w:hyperlink>
      <w:r w:rsidR="00F062AB">
        <w:t xml:space="preserve"> soll bei planmäßigem Studium vor Ende des vorletzten Fachsemesters der Regelstudienzeit erfolgen.</w:t>
      </w:r>
    </w:p>
    <w:p w14:paraId="2703A067" w14:textId="77777777" w:rsidR="00F062AB" w:rsidRDefault="00F062AB" w:rsidP="00F70D86">
      <w:pPr>
        <w:pStyle w:val="FlietextTHnummeriert"/>
      </w:pPr>
      <w:r>
        <w:t>Die Prüfungsverfahren berücksichtigen auf rechtzeitig im Vorhinein zu stellenden Antrag hin die gesetzlichen Mutterschutzfristen und die Fristen der Elternzeit sowie Ausfallzeiten durch Pflege oder Versorgung von Ehegatten, eingetragenen Lebenspartnerinnen und Lebenspartnern oder eines in gerader Linie Verwandten oder ersten Grades Verschwägerten, wenn diese oder dieser pflege- oder versorgungsbedürftig ist. Gleiches gilt für vorgebrachte und durch ärztliches Attest oder auf andere Weise glaubhaft gemachte Nachteile aufgrund einer Behinderung oder chronischen Erkrankung.</w:t>
      </w:r>
    </w:p>
    <w:p w14:paraId="512D5507" w14:textId="77777777" w:rsidR="00F062AB" w:rsidRDefault="00F062AB" w:rsidP="00F70D86">
      <w:pPr>
        <w:pStyle w:val="berschrift2"/>
        <w:spacing w:before="360" w:after="120"/>
      </w:pPr>
      <w:bookmarkStart w:id="33" w:name="_Toc106871340"/>
      <w:r>
        <w:t>Prüfungsausschuss</w:t>
      </w:r>
      <w:bookmarkEnd w:id="33"/>
    </w:p>
    <w:p w14:paraId="5323BD91" w14:textId="3DB3757D" w:rsidR="00F062AB" w:rsidRDefault="00F062AB" w:rsidP="00D023A1">
      <w:pPr>
        <w:pStyle w:val="FlietextTHnummeriert"/>
        <w:numPr>
          <w:ilvl w:val="0"/>
          <w:numId w:val="6"/>
        </w:numPr>
      </w:pPr>
      <w:r>
        <w:t xml:space="preserve">Für die Organisation der Prüfungen und die durch diese Prüfungsordnung zugewiesenen </w:t>
      </w:r>
      <w:r>
        <w:rPr>
          <w:noProof/>
        </w:rPr>
        <w:t>Aufgaben</w:t>
      </w:r>
      <w:r w:rsidRPr="00AD06E1">
        <w:rPr>
          <w:rStyle w:val="THRot"/>
        </w:rPr>
        <w:t xml:space="preserve"> bildet die Fakultät</w:t>
      </w:r>
      <w:del w:id="34" w:author="Christian Noss (cnoss)" w:date="2023-10-29T11:20:00Z">
        <w:r w:rsidR="007D759C" w:rsidRPr="00AD06E1" w:rsidDel="00B902B0">
          <w:rPr>
            <w:rStyle w:val="THRot"/>
          </w:rPr>
          <w:delText>/b</w:delText>
        </w:r>
        <w:r w:rsidR="007D759C" w:rsidRPr="003B6602" w:rsidDel="00B902B0">
          <w:rPr>
            <w:rStyle w:val="THRot"/>
          </w:rPr>
          <w:delText>ilden die Fakultäten</w:delText>
        </w:r>
      </w:del>
      <w:r>
        <w:t xml:space="preserve"> </w:t>
      </w:r>
      <w:r w:rsidR="003B6602">
        <w:t>für</w:t>
      </w:r>
      <w:ins w:id="35" w:author="Christian Noss (cnoss)" w:date="2023-10-29T11:21:00Z">
        <w:r w:rsidR="00B902B0">
          <w:rPr>
            <w:rStyle w:val="THRot"/>
          </w:rPr>
          <w:t xml:space="preserve"> </w:t>
        </w:r>
        <w:r w:rsidR="00B902B0" w:rsidRPr="00B902B0">
          <w:rPr>
            <w:color w:val="C90C0F"/>
          </w:rPr>
          <w:t>Fakultät für Informatik und Ingenieurwissenschaften</w:t>
        </w:r>
      </w:ins>
      <w:del w:id="36" w:author="Christian Noss (cnoss)" w:date="2023-10-29T11:21:00Z">
        <w:r w:rsidR="003B6602" w:rsidDel="00B902B0">
          <w:delText xml:space="preserve"> </w:delText>
        </w:r>
        <w:r w:rsidR="003B6602" w:rsidRPr="00DD14F1" w:rsidDel="00B902B0">
          <w:rPr>
            <w:rStyle w:val="THRot"/>
          </w:rPr>
          <w:delText>X</w:delText>
        </w:r>
        <w:r w:rsidR="003B6602" w:rsidRPr="003B6602" w:rsidDel="00B902B0">
          <w:rPr>
            <w:rStyle w:val="THRot"/>
          </w:rPr>
          <w:delText>XX</w:delText>
        </w:r>
      </w:del>
      <w:r w:rsidR="003B6602">
        <w:t xml:space="preserve"> </w:t>
      </w:r>
      <w:r>
        <w:t>einen Prüfungsausschuss. Der Prüfungsausschuss ist ein unabhängiges Prüfungsorgan der Fakultät</w:t>
      </w:r>
      <w:del w:id="37" w:author="Christian Noss (cnoss)" w:date="2023-10-29T11:21:00Z">
        <w:r w:rsidR="003B6602" w:rsidRPr="003B6602" w:rsidDel="00B902B0">
          <w:rPr>
            <w:rStyle w:val="THRot"/>
          </w:rPr>
          <w:delText>en</w:delText>
        </w:r>
      </w:del>
      <w:r>
        <w:t xml:space="preserve">. </w:t>
      </w:r>
    </w:p>
    <w:p w14:paraId="1D2C3D38" w14:textId="1E0042A6" w:rsidR="00F062AB" w:rsidRDefault="00F062AB" w:rsidP="00D023A1">
      <w:pPr>
        <w:pStyle w:val="FlietextTHnummeriert"/>
        <w:numPr>
          <w:ilvl w:val="0"/>
          <w:numId w:val="6"/>
        </w:numPr>
      </w:pPr>
      <w:r>
        <w:t xml:space="preserve">Der Prüfungsausschuss wird </w:t>
      </w:r>
      <w:r w:rsidRPr="00AD06E1">
        <w:rPr>
          <w:rStyle w:val="THRot"/>
        </w:rPr>
        <w:t>vom Fakultätsrat</w:t>
      </w:r>
      <w:del w:id="38" w:author="Christian Noss (cnoss)" w:date="2023-10-29T11:21:00Z">
        <w:r w:rsidR="003B6602" w:rsidRPr="00AD06E1" w:rsidDel="00B902B0">
          <w:rPr>
            <w:rStyle w:val="THRot"/>
          </w:rPr>
          <w:delText>/vo</w:delText>
        </w:r>
        <w:r w:rsidR="003B6602" w:rsidRPr="003B6602" w:rsidDel="00B902B0">
          <w:rPr>
            <w:rStyle w:val="THRot"/>
          </w:rPr>
          <w:delText>n den Fakultätsräten</w:delText>
        </w:r>
      </w:del>
      <w:r>
        <w:t xml:space="preserve"> gewählt und besteht aus </w:t>
      </w:r>
      <w:r w:rsidRPr="007E4B45">
        <w:rPr>
          <w:color w:val="C00000"/>
        </w:rPr>
        <w:t xml:space="preserve">sieben </w:t>
      </w:r>
      <w:r>
        <w:t xml:space="preserve">Personen: </w:t>
      </w:r>
    </w:p>
    <w:p w14:paraId="45354324" w14:textId="77777777" w:rsidR="00F062AB" w:rsidRDefault="00F062AB" w:rsidP="00F70D86">
      <w:pPr>
        <w:pStyle w:val="Aufzhlunga-b-cTHeingerckt"/>
      </w:pPr>
      <w:r>
        <w:t xml:space="preserve">der oder dem Vorsitzenden und der oder </w:t>
      </w:r>
      <w:r w:rsidR="003C7A8B">
        <w:t>dem stellvertretenden Vorsitzen</w:t>
      </w:r>
      <w:r>
        <w:t xml:space="preserve">den aus der Gruppe der Professorinnen </w:t>
      </w:r>
      <w:r w:rsidR="003B6602">
        <w:t>und</w:t>
      </w:r>
      <w:r>
        <w:t xml:space="preserve"> Professoren;</w:t>
      </w:r>
    </w:p>
    <w:p w14:paraId="275DA5F4" w14:textId="77777777" w:rsidR="00F062AB" w:rsidRDefault="00F062AB" w:rsidP="00F70D86">
      <w:pPr>
        <w:pStyle w:val="Aufzhlunga-b-cTHeingerckt"/>
      </w:pPr>
      <w:r>
        <w:t xml:space="preserve">zwei weiteren Mitgliedern aus der Gruppe der Professorinnen </w:t>
      </w:r>
      <w:r w:rsidR="003B6602">
        <w:t>und</w:t>
      </w:r>
      <w:r>
        <w:t xml:space="preserve"> Professoren; </w:t>
      </w:r>
    </w:p>
    <w:p w14:paraId="4EB44E5E" w14:textId="77777777" w:rsidR="00F062AB" w:rsidRDefault="00F062AB" w:rsidP="00F70D86">
      <w:pPr>
        <w:pStyle w:val="Aufzhlunga-b-cTHeingerckt"/>
      </w:pPr>
      <w:r>
        <w:t>einem Mitglied aus der Gruppe der akademischen Mitarbeiterinnen und Mitarbeiter; und</w:t>
      </w:r>
    </w:p>
    <w:p w14:paraId="762F45FC" w14:textId="77777777" w:rsidR="00F062AB" w:rsidRDefault="00F062AB" w:rsidP="00F70D86">
      <w:pPr>
        <w:pStyle w:val="Aufzhlunga-b-cTHeingerckt"/>
      </w:pPr>
      <w:r>
        <w:t>zwei Mitgliedern aus der Gruppe der Studierenden.</w:t>
      </w:r>
    </w:p>
    <w:p w14:paraId="0E9CCC96" w14:textId="77777777" w:rsidR="00F062AB" w:rsidRDefault="00F062AB" w:rsidP="00D023A1">
      <w:pPr>
        <w:pStyle w:val="FlietextTHnummeriert"/>
        <w:numPr>
          <w:ilvl w:val="0"/>
          <w:numId w:val="6"/>
        </w:numPr>
      </w:pPr>
      <w:r>
        <w:t>Mit Ausnahme der oder des Vorsitzenden und der oder des stellvertretenden Vorsitzenden sollen für alle Mitglieder des Prüfungsausschusses auch eine Vertreterin oder ein Vertreter gewählt werden.</w:t>
      </w:r>
      <w:r w:rsidR="003B6602">
        <w:t xml:space="preserve"> </w:t>
      </w:r>
      <w:r w:rsidR="003B6602" w:rsidRPr="00F2665F">
        <w:rPr>
          <w:color w:val="1C1F23"/>
        </w:rPr>
        <w:t>Für den Fall, dass die oder der Vorsitzende und zugleich die oder der stellvertretende Vorsitzende verhindert sind, rücken die Mitglieder aus der Gruppe der Professorinnen und Professoren nach Absatz 2 Buchstabe b) auf zu Vorsitz und stellvertretendem Vorsitz nach Absatz 2 Buchstabe a). Die Vertreterin oder der Vertreter der weiteren Mitglieder aus der Gruppe der Professorinnen und Professoren nach Absatz 2 Buchstabe b) werden weitere Mitglieder nach dieser Regelung.</w:t>
      </w:r>
      <w:r>
        <w:t xml:space="preserve"> Die Amtszeit der hauptberuflich an der Hochschule tätigen Mitglieder und ihrer Vertreterinnen oder Vertreter beträgt zwei Jahre, die der studentischen Mitglieder und ihrer Vertreterinnen oder Vertreter ein Jahr. Wiederwahl ist zulässig.</w:t>
      </w:r>
    </w:p>
    <w:p w14:paraId="306149AB" w14:textId="77777777" w:rsidR="00F062AB" w:rsidRDefault="00F062AB" w:rsidP="003C7A8B">
      <w:pPr>
        <w:pStyle w:val="berschrift2"/>
        <w:spacing w:before="360" w:after="120"/>
      </w:pPr>
      <w:bookmarkStart w:id="39" w:name="_Toc106871341"/>
      <w:r>
        <w:t>Rechte und Pflichten des Prüfungsausschusses</w:t>
      </w:r>
      <w:bookmarkEnd w:id="39"/>
      <w:r>
        <w:t xml:space="preserve"> </w:t>
      </w:r>
    </w:p>
    <w:p w14:paraId="1F540149" w14:textId="73751C84" w:rsidR="004B2240" w:rsidRDefault="004B2240" w:rsidP="004B2240">
      <w:pPr>
        <w:pStyle w:val="FlietextTHnummeriert"/>
        <w:numPr>
          <w:ilvl w:val="0"/>
          <w:numId w:val="7"/>
        </w:numPr>
      </w:pPr>
      <w:r>
        <w:t>Der Prüfungsausschuss übernimmt die Prüfungsorganisation, achtet auf die Einhaltung der Prüfungsordnung und sorgt für die ordnungsgemäße Durchführung der Prüfungen. Er ist insbesondere zuständig für die Entscheidung über Widersprüche gegen in Prüfungsverfahren getroffene Entscheidungen, die Bestellung der Prüferinnen und Prüfer sowie die Festlegung der Prüfungsform und -modalitäten (siehe § 16 Abs. 5).</w:t>
      </w:r>
      <w:r w:rsidR="001537D6">
        <w:t xml:space="preserve"> Die Entscheidung über Widersprüche</w:t>
      </w:r>
      <w:r w:rsidR="003477E6">
        <w:t xml:space="preserve"> </w:t>
      </w:r>
      <w:r w:rsidR="003477E6" w:rsidRPr="0004708B">
        <w:t>im Sinne von Satz 1</w:t>
      </w:r>
      <w:r w:rsidR="001537D6">
        <w:t>, die Prüferinnen- und Prüferbestellung und die Festlegung der Prüfungsform ist nicht delegierbar.</w:t>
      </w:r>
    </w:p>
    <w:p w14:paraId="74C21107" w14:textId="77777777" w:rsidR="004B2240" w:rsidRDefault="004B2240" w:rsidP="004B2240">
      <w:pPr>
        <w:pStyle w:val="FlietextTHnummeriert"/>
        <w:numPr>
          <w:ilvl w:val="0"/>
          <w:numId w:val="0"/>
        </w:numPr>
        <w:ind w:left="454"/>
      </w:pPr>
      <w:r>
        <w:t xml:space="preserve">Darüber hinaus hat der Prüfungsausschuss dem Fakultätsrat über die Entwicklung der Prüfungen und Studienzeiten auf Verlangen zu berichten. Er gibt Anregungen zur Reform der Prüfungsordnung, des Modulhandbuchs und der Studienverlaufspläne. </w:t>
      </w:r>
    </w:p>
    <w:p w14:paraId="54142CA2" w14:textId="0BCEC1DB" w:rsidR="00F062AB" w:rsidRDefault="004B2240" w:rsidP="00D023A1">
      <w:pPr>
        <w:pStyle w:val="FlietextTHnummeriert"/>
        <w:numPr>
          <w:ilvl w:val="0"/>
          <w:numId w:val="7"/>
        </w:numPr>
      </w:pPr>
      <w:r w:rsidRPr="00F2665F">
        <w:rPr>
          <w:color w:val="1C1F23"/>
        </w:rPr>
        <w:t xml:space="preserve">Die oder der </w:t>
      </w:r>
      <w:r w:rsidRPr="00B254D6">
        <w:rPr>
          <w:color w:val="1C1F23"/>
        </w:rPr>
        <w:t>Vorsitzende des Prüfungsausschusses entscheidet über Anträge auf Nachteils</w:t>
      </w:r>
      <w:r w:rsidR="005B4357" w:rsidRPr="00B254D6">
        <w:rPr>
          <w:color w:val="1C1F23"/>
        </w:rPr>
        <w:softHyphen/>
      </w:r>
      <w:r w:rsidRPr="00B254D6">
        <w:rPr>
          <w:color w:val="1C1F23"/>
        </w:rPr>
        <w:t>ausgleich (§ 18 Abs. 4), die Bestellung der Prüferinnen und Prüfer der Bachelorarbeit (§</w:t>
      </w:r>
      <w:r w:rsidR="00033B53" w:rsidRPr="00B254D6">
        <w:rPr>
          <w:color w:val="1C1F23"/>
        </w:rPr>
        <w:t> </w:t>
      </w:r>
      <w:r w:rsidRPr="00B254D6">
        <w:rPr>
          <w:color w:val="1C1F23"/>
        </w:rPr>
        <w:t>26</w:t>
      </w:r>
      <w:r w:rsidR="00033B53" w:rsidRPr="00B254D6">
        <w:rPr>
          <w:color w:val="1C1F23"/>
        </w:rPr>
        <w:t> </w:t>
      </w:r>
      <w:r w:rsidRPr="00B254D6">
        <w:rPr>
          <w:color w:val="1C1F23"/>
        </w:rPr>
        <w:t xml:space="preserve">Abs. 2 und 4; § 28 Abs. 2), die Verlängerung der Bearbeitungszeit der Bachelorarbeit </w:t>
      </w:r>
      <w:r w:rsidRPr="00B254D6">
        <w:rPr>
          <w:color w:val="1C1F23"/>
        </w:rPr>
        <w:lastRenderedPageBreak/>
        <w:t>(§</w:t>
      </w:r>
      <w:r w:rsidR="00033B53" w:rsidRPr="00B254D6">
        <w:rPr>
          <w:color w:val="1C1F23"/>
        </w:rPr>
        <w:t> </w:t>
      </w:r>
      <w:r w:rsidRPr="00B254D6">
        <w:rPr>
          <w:color w:val="1C1F23"/>
        </w:rPr>
        <w:t>27</w:t>
      </w:r>
      <w:r w:rsidR="00033B53" w:rsidRPr="00B254D6">
        <w:rPr>
          <w:color w:val="1C1F23"/>
        </w:rPr>
        <w:t> </w:t>
      </w:r>
      <w:r w:rsidRPr="00B254D6">
        <w:rPr>
          <w:color w:val="1C1F23"/>
        </w:rPr>
        <w:t>Abs. 2) und über Rücktrittsersuche</w:t>
      </w:r>
      <w:r w:rsidR="00EC6318" w:rsidRPr="00B254D6">
        <w:rPr>
          <w:color w:val="1C1F23"/>
        </w:rPr>
        <w:t>n</w:t>
      </w:r>
      <w:r w:rsidRPr="00B254D6">
        <w:rPr>
          <w:color w:val="1C1F23"/>
        </w:rPr>
        <w:t xml:space="preserve"> von Prüfungen (§ 15 Abs. 2). </w:t>
      </w:r>
      <w:r w:rsidR="000677A0" w:rsidRPr="00B254D6">
        <w:rPr>
          <w:color w:val="1C1F23"/>
        </w:rPr>
        <w:t xml:space="preserve">Im Regelfall werden die weiteren Aufgaben des Prüfungsausschusses (z.B. die Anerkennung von Prüfungsleistungen) als Geschäfte der laufenden Verwaltung ebenfalls durch die oder den Vorsitzenden wahrgenommen. </w:t>
      </w:r>
      <w:r w:rsidRPr="00B254D6">
        <w:rPr>
          <w:color w:val="1C1F23"/>
        </w:rPr>
        <w:t>Die Übertragung</w:t>
      </w:r>
      <w:r w:rsidRPr="00F2665F">
        <w:rPr>
          <w:color w:val="1C1F23"/>
        </w:rPr>
        <w:t xml:space="preserve"> einzelner dieser Aufgaben auf andere Mitglieder des Prüfungsausschusses ist möglich. Die Aufgabenübertragung nach den Sätzen 2 und 3 wird vom Prüfungsausschuss jeweils in der ersten Sitzung nach Beginn des akademischen Jahres für dessen Dauer beschlossen.</w:t>
      </w:r>
    </w:p>
    <w:p w14:paraId="25011CB1" w14:textId="77777777" w:rsidR="00F062AB" w:rsidRPr="0004708B" w:rsidRDefault="004B2240" w:rsidP="004B2240">
      <w:pPr>
        <w:pStyle w:val="FlietextTHnummeriert"/>
        <w:numPr>
          <w:ilvl w:val="0"/>
          <w:numId w:val="7"/>
        </w:numPr>
      </w:pPr>
      <w:r w:rsidRPr="004B2240">
        <w:t>Die Mitglieder des Prüfungsausschusses und eine Beauftragte oder ein Beauftragter des Präsi</w:t>
      </w:r>
      <w:r w:rsidRPr="0004708B">
        <w:t>diums haben das Recht, bei der Abnahme von Prüfungen zugegen zu sein. Ausgenommen sind studentische Mitglieder des Prüfungsausschusses, die sich zu demselben Prüfungszeitraum der gleichen Prüfung zu unterziehen haben.</w:t>
      </w:r>
    </w:p>
    <w:p w14:paraId="36B683F9" w14:textId="104278B2" w:rsidR="00F062AB" w:rsidRPr="0004708B" w:rsidRDefault="003C7A8B" w:rsidP="00D023A1">
      <w:pPr>
        <w:pStyle w:val="FlietextTHnummeriert"/>
        <w:numPr>
          <w:ilvl w:val="0"/>
          <w:numId w:val="7"/>
        </w:numPr>
      </w:pPr>
      <w:r w:rsidRPr="0004708B">
        <w:t>D</w:t>
      </w:r>
      <w:r w:rsidR="00F062AB" w:rsidRPr="0004708B">
        <w:t>er Prüfungsausschuss tagt nicht-öffentlich.</w:t>
      </w:r>
      <w:r w:rsidR="00116B65" w:rsidRPr="0004708B">
        <w:t xml:space="preserve"> Die Mitglieder des Prüfungsausschusses haben das Recht zur Akteneinsicht in Angelegenheiten des Prüfungsausschusses.</w:t>
      </w:r>
    </w:p>
    <w:p w14:paraId="12F1C0D9" w14:textId="77777777" w:rsidR="00F062AB" w:rsidRDefault="00F062AB" w:rsidP="003C7A8B">
      <w:pPr>
        <w:pStyle w:val="berschrift2"/>
        <w:spacing w:before="360" w:after="120"/>
      </w:pPr>
      <w:bookmarkStart w:id="40" w:name="_Toc106871342"/>
      <w:r>
        <w:t>Beschlüsse des Prüfungsausschusses</w:t>
      </w:r>
      <w:bookmarkEnd w:id="40"/>
    </w:p>
    <w:p w14:paraId="5F80130E" w14:textId="77777777" w:rsidR="007F355F" w:rsidRDefault="007F355F" w:rsidP="00413167">
      <w:pPr>
        <w:pStyle w:val="FlietextTHnummeriert"/>
        <w:numPr>
          <w:ilvl w:val="0"/>
          <w:numId w:val="40"/>
        </w:numPr>
      </w:pPr>
      <w:r>
        <w:t xml:space="preserve">Der Prüfungsausschuss tagt mindestens einmal zu Beginn des Semesters und bei Bedarf auch öfter. Die Sitzung findet in der Regel in Präsenz statt. Sie kann, wenn die Mitglieder des Prüfungsausschusses dies beschließen, ganz oder teilweise auch in virtueller Form stattfinden. </w:t>
      </w:r>
      <w:r>
        <w:br/>
        <w:t xml:space="preserve">Beschlüsse können ebenfalls ganz oder teilweise auch mit Unterstützung elektronischer Medien gefasst werden. </w:t>
      </w:r>
    </w:p>
    <w:p w14:paraId="4F67F233" w14:textId="77777777" w:rsidR="007F355F" w:rsidRDefault="007F355F" w:rsidP="007F355F">
      <w:pPr>
        <w:pStyle w:val="FlietextTHnummeriert"/>
      </w:pPr>
      <w:r>
        <w:t>Der Prüfungsausschuss ist beschlussfähig, wenn neben der oder dem Vorsitzenden oder der oder dem stellvertretenden Vorsitzenden ein weiteres Mitglied aus der Gruppe der Professorinnen und Professoren und mindestens zwei weitere stimmberechtigte Mitglieder anwesend sind. Er beschließt mit einfacher Mehrheit. Bei Stimmengleichheit entscheidet die Stimme der oder des Vorsitzenden. Die studentischen Mitglieder sowie die akademischen Mitarbeiterinnen oder Mitarbeiter wirken bei pädagogisch-wissenschaftlichen Entscheidungen, insbesondere bei der Anerkennung oder sonstigen Beurteilung von Studien- und Prüfungsleistungen, sowie bei der Bestellung von Prüferinnen und Prüfern oder Beisitzerinnen und Beisitzern nicht mit. An der Beratung und Beschlussfassung über Angelegenheiten, die die Festlegung von Prüfungsaufgaben oder die ihre eigene Prüfung betreffen, nehmen die studentischen Mitglieder des Prüfungsausschusses nicht teil.</w:t>
      </w:r>
    </w:p>
    <w:p w14:paraId="61C380DE" w14:textId="77777777" w:rsidR="007F355F" w:rsidRDefault="007F355F" w:rsidP="007F355F">
      <w:pPr>
        <w:pStyle w:val="FlietextTHnummeriert"/>
      </w:pPr>
      <w:r>
        <w:t>Die Mitglieder des Prüfungsausschusses, deren Vertreterinnen oder Vertreter, die Prüferinnen und Prüfer sowie die Beisitzerinnen und Beisitzer unterliegen der Amtsverschwiegenheit. So­ fern sie nicht im öffentlichen Dienst stehen, sind sie durch die Vorsitzende oder den Vorsitzenden des Prüfungsausschusses zur Verschwiegenheit zu verpflichten.</w:t>
      </w:r>
    </w:p>
    <w:p w14:paraId="2433A588" w14:textId="77777777" w:rsidR="00F062AB" w:rsidRDefault="007F355F" w:rsidP="007F355F">
      <w:pPr>
        <w:pStyle w:val="FlietextTHnummeriert"/>
      </w:pPr>
      <w:r>
        <w:t>Belastende Entscheidungen des Prüfungsausschusses beziehungsweise seiner oder seines Vorsitzenden sind der oder dem Betroffenen unverzüglich mitzuteilen. Ihr oder ihm ist gegebenenfalls vorher Gelegenheit zum rechtlichen Gehör zu geben</w:t>
      </w:r>
      <w:r w:rsidR="00F062AB">
        <w:t>.</w:t>
      </w:r>
    </w:p>
    <w:p w14:paraId="6C6226EC" w14:textId="77777777" w:rsidR="00F062AB" w:rsidRPr="00B254D6" w:rsidRDefault="00F062AB" w:rsidP="007613CD">
      <w:pPr>
        <w:pStyle w:val="berschrift2"/>
        <w:spacing w:before="360" w:after="120"/>
      </w:pPr>
      <w:bookmarkStart w:id="41" w:name="_Prüferinnen_und_Prüfer"/>
      <w:bookmarkStart w:id="42" w:name="_Toc106871343"/>
      <w:bookmarkEnd w:id="41"/>
      <w:r w:rsidRPr="00B254D6">
        <w:t>Prüferinnen und Prüfer sowie Beisitzerinnen und Beisitzer</w:t>
      </w:r>
      <w:bookmarkEnd w:id="42"/>
    </w:p>
    <w:p w14:paraId="0C7C27BF" w14:textId="77777777" w:rsidR="00F062AB" w:rsidRDefault="00161FA4" w:rsidP="00413167">
      <w:pPr>
        <w:pStyle w:val="FlietextTHnummeriert"/>
        <w:numPr>
          <w:ilvl w:val="0"/>
          <w:numId w:val="8"/>
        </w:numPr>
      </w:pPr>
      <w:r w:rsidRPr="00B254D6">
        <w:rPr>
          <w:color w:val="auto"/>
        </w:rPr>
        <w:t>Eine Lehrende ist Prüferin, ein Lehrender ist Prüfer der von ihr beziehungsweise ihm durchgeführten Lehrveranstaltung, sofern der Prüfungsausschuss im Einzelfall nichts anderes beschließt. Im Übrigen bestellt d</w:t>
      </w:r>
      <w:r w:rsidR="00EC205A" w:rsidRPr="00B254D6">
        <w:rPr>
          <w:color w:val="auto"/>
        </w:rPr>
        <w:t xml:space="preserve">er </w:t>
      </w:r>
      <w:r w:rsidR="00EC205A" w:rsidRPr="00B254D6">
        <w:t>Prüfungsausschuss die Prüferinnen und Prüfer, Beisitzerinnen</w:t>
      </w:r>
      <w:r w:rsidR="00EC205A" w:rsidRPr="00EC205A">
        <w:t xml:space="preserve"> und Beisitzer. Zur Prüferin oder zum Prüfer darf nur bestellt werden, wer selbst mindestens die durch die Prüfung festzustellende oder eine gleichwertige Qualifikation besitzt. Prüferinnen und Prüfer müssen in dem Prüfungsfach eine einschlägige selbstständige Lehrtätigkeit ausgeübt haben oder in der beruflichen Praxis und Ausbildung erfahrenen sein, sofern nicht zwingende </w:t>
      </w:r>
      <w:r w:rsidR="00EC205A" w:rsidRPr="00EC205A">
        <w:lastRenderedPageBreak/>
        <w:t>Gründe eine Abweichung erfordern. Zur Beisitzerin oder zum Beisitzer darf nur bestellt werden, wer mindestens die entsprechende Bachelorprüfung oder eine vergleichbare Prüfung abgelegt oder eine vergleichbare Qualifikation erworben hat (sachkundige Beisitzerin oder sachkundiger Beisitzer). Die Prüferinnen und Prüfer sind in ihrer Prüfungstätigkeit unabhängig.</w:t>
      </w:r>
    </w:p>
    <w:p w14:paraId="120D6F2E" w14:textId="77777777" w:rsidR="00EC205A" w:rsidRDefault="00EC205A" w:rsidP="00413167">
      <w:pPr>
        <w:pStyle w:val="FlietextTHnummeriert"/>
        <w:numPr>
          <w:ilvl w:val="0"/>
          <w:numId w:val="8"/>
        </w:numPr>
      </w:pPr>
      <w:r>
        <w:t>Wird eine mündliche Prüfung von mehreren Prüfenden angeboten, kann die oder der Studierende eine dieser Personen als Prüferin oder Prüfer vorschlagen. Die oder der Studierende kann ferner eine Prüferin oder einen Prüfer als Betreuerin beziehungsweise Betreuer der Bachelorarbeit vorschlagen. Auf den Vorschlag der oder des Studierenden ist nach Möglichkeit Rücksicht zu nehmen.</w:t>
      </w:r>
    </w:p>
    <w:p w14:paraId="286EF24E" w14:textId="77777777" w:rsidR="00F062AB" w:rsidRDefault="00EC205A" w:rsidP="00413167">
      <w:pPr>
        <w:pStyle w:val="FlietextTHnummeriert"/>
        <w:numPr>
          <w:ilvl w:val="0"/>
          <w:numId w:val="8"/>
        </w:numPr>
      </w:pPr>
      <w:r>
        <w:t>Der Prüfungsausschuss achtet darauf, dass die Prüfungsverpflichtungen möglichst gleichmäßig auf die Prüferinnen und Prüfer verteilt werden. Die oder der Vorsitzende des Prüfungsausschusses sorgt dafür, dass den Studierenden die Namen de</w:t>
      </w:r>
      <w:r w:rsidR="00E77B74">
        <w:t>r Prüferinnen oder Prüfer recht</w:t>
      </w:r>
      <w:r>
        <w:t>zeitig bekannt gegeben werden. Die Bekanntgabe soll zugleich mit der Zulassung zur Prüfung, in der Regel mindestens zwei Wochen vor der Prüfung oder der Ausgabe der Bachelorarbeit erfolgen. Die elektronische Bekanntgabe ist ausreichend.</w:t>
      </w:r>
    </w:p>
    <w:p w14:paraId="435275D3" w14:textId="77777777" w:rsidR="00F062AB" w:rsidRDefault="00F062AB" w:rsidP="002F4998">
      <w:pPr>
        <w:pStyle w:val="berschrift2"/>
        <w:spacing w:before="360" w:after="120"/>
      </w:pPr>
      <w:bookmarkStart w:id="43" w:name="_Anerkennung_von_Studien-"/>
      <w:bookmarkStart w:id="44" w:name="_Toc106871344"/>
      <w:bookmarkEnd w:id="43"/>
      <w:r>
        <w:t>Anerkennung von Studien- und Prüfungsleistungen</w:t>
      </w:r>
      <w:bookmarkEnd w:id="44"/>
    </w:p>
    <w:p w14:paraId="4D7EF12D" w14:textId="77777777" w:rsidR="007414D0" w:rsidRDefault="007414D0" w:rsidP="00413167">
      <w:pPr>
        <w:pStyle w:val="FlietextTHnummeriert"/>
        <w:numPr>
          <w:ilvl w:val="0"/>
          <w:numId w:val="9"/>
        </w:numPr>
      </w:pPr>
      <w:r>
        <w:t>Studien- und Prüfungsleistungen, die im Geltungsbereich des Übereinkommens über die Anerkennung von Qualifikationen im Hochschulbereich in der europäischen Region vom 11. April 1997 (BGBI. II 2007, S. 712 – so genannte Lissabonner Anerkennungskonvention) erbracht worden sind, werden auf Antrag anerkannt, wenn sie sich nicht nachweislich wesentlich von den geforderten Studien- und Prüfungsleistungen unterscheiden. Die Entscheidung ist nach Vorlage aller erforderlichen Unterlagen im Regelfall innerhalb von sechs Wochen zu treffen. Wird die Anerkennung solcher Leistungen abgelehnt, ist hierüber ein begründeter Bescheid zu erteilen. Im Falle einer beabsichtigten Ablehnung kann das Präsidium zur Überprüfung der Entscheidung angerufen werden.</w:t>
      </w:r>
    </w:p>
    <w:p w14:paraId="19F716CE" w14:textId="77777777" w:rsidR="007414D0" w:rsidRDefault="007414D0" w:rsidP="00413167">
      <w:pPr>
        <w:pStyle w:val="FlietextTHnummeriert"/>
        <w:numPr>
          <w:ilvl w:val="0"/>
          <w:numId w:val="9"/>
        </w:numPr>
      </w:pPr>
      <w:r>
        <w:t>Studien- und Prüfungsleistungen, die in Studiengängen außerhalb des Geltungsbereichs der Lissabonner Anerkennungskonvention erbracht worden sind, werden auf Antrag entsprechend Absatz 1 anerkannt.</w:t>
      </w:r>
    </w:p>
    <w:p w14:paraId="37328CF1" w14:textId="77777777" w:rsidR="007414D0" w:rsidRDefault="007414D0" w:rsidP="00413167">
      <w:pPr>
        <w:pStyle w:val="FlietextTHnummeriert"/>
        <w:numPr>
          <w:ilvl w:val="0"/>
          <w:numId w:val="9"/>
        </w:numPr>
      </w:pPr>
      <w:r>
        <w:t xml:space="preserve">Leistungen, die außerhalb eines Studiums erbracht worden sind, können auf Antrag als </w:t>
      </w:r>
      <w:r>
        <w:rPr>
          <w:noProof/>
        </w:rPr>
        <w:t>Studien</w:t>
      </w:r>
      <w:r>
        <w:t>- und Prüfungsleistungen anerkannt werden, wenn sie gleichwertig zu den geforderten Studien- und Prüfungsleistungen sind. Eine Anerkennung solcher Leistungen ist höchstens im Umfang von bis zur Hälfte der insgesamt für den Studienabschluss geforderten Studien- und Prüfungsleistungen möglich.</w:t>
      </w:r>
    </w:p>
    <w:p w14:paraId="2955C48E" w14:textId="15EFB2BF" w:rsidR="00E01143" w:rsidRDefault="007414D0" w:rsidP="00413167">
      <w:pPr>
        <w:pStyle w:val="FlietextTHnummeriert"/>
        <w:numPr>
          <w:ilvl w:val="0"/>
          <w:numId w:val="9"/>
        </w:numPr>
      </w:pPr>
      <w:r>
        <w:t xml:space="preserve">Für Studien- und Prüfungsleistungen, die anerkannt werden, wird die entsprechende Anzahl von Leistungspunkten nach dem ECTS laut Studienverlaufsplan (Anlage 1 </w:t>
      </w:r>
      <w:r w:rsidRPr="00E01143">
        <w:rPr>
          <w:rStyle w:val="THRot"/>
        </w:rPr>
        <w:t>a/b</w:t>
      </w:r>
      <w:r>
        <w:t>) gutgeschrieben. Im Falle einer nur teilweisen Anerkennung reduziert sich die Zahl der gutzuschreibe</w:t>
      </w:r>
      <w:r w:rsidR="00D82926">
        <w:t xml:space="preserve">nden </w:t>
      </w:r>
      <w:proofErr w:type="spellStart"/>
      <w:r w:rsidR="00D82926">
        <w:t>ECTS­Punkte</w:t>
      </w:r>
      <w:proofErr w:type="spellEnd"/>
      <w:r w:rsidR="00D82926">
        <w:t xml:space="preserve"> entsprechend.</w:t>
      </w:r>
    </w:p>
    <w:p w14:paraId="5A624E9B" w14:textId="77777777" w:rsidR="007414D0" w:rsidRDefault="007414D0" w:rsidP="00413167">
      <w:pPr>
        <w:pStyle w:val="FlietextTHnummeriert"/>
        <w:numPr>
          <w:ilvl w:val="0"/>
          <w:numId w:val="9"/>
        </w:numPr>
      </w:pPr>
      <w:r>
        <w:t>Unbenotete Prüfungsleistungen aus anderen Hochschulen oder anderen Studiengängen werden nach den Absätzen 2 und 3 anerkannt. Sie werden im Zeugnis entsprechend gekennzeichnet und bei der Gesamtnotenbildung nicht berücksichtigt.</w:t>
      </w:r>
    </w:p>
    <w:p w14:paraId="086E740B" w14:textId="77777777" w:rsidR="007414D0" w:rsidRDefault="007414D0" w:rsidP="00413167">
      <w:pPr>
        <w:pStyle w:val="FlietextTHnummeriert"/>
        <w:numPr>
          <w:ilvl w:val="0"/>
          <w:numId w:val="9"/>
        </w:numPr>
      </w:pPr>
      <w:r>
        <w:t>Studien- und Prüfungsleistungen, die im gleichen Studiengang oder in dem gleichen Modul an der Technischen Hochschule Köln erbracht worden sind, werden von Amts wegen übertragen.</w:t>
      </w:r>
    </w:p>
    <w:p w14:paraId="10667469" w14:textId="77777777" w:rsidR="007613CD" w:rsidRDefault="007414D0" w:rsidP="00413167">
      <w:pPr>
        <w:pStyle w:val="FlietextTHnummeriert"/>
        <w:numPr>
          <w:ilvl w:val="0"/>
          <w:numId w:val="9"/>
        </w:numPr>
      </w:pPr>
      <w:r>
        <w:t>Die nach den Absätzen 1 bis 5 erforderlichen Feststellungen und Entscheidungen trifft der Prüfungsausschuss oder eine von ihm dazu beauftragte Person, im Zweifelsfall nach Anhörung der für die betreffenden Module zuständigen Prüferinnen und Prüfer</w:t>
      </w:r>
      <w:r w:rsidR="00F062AB">
        <w:t>.</w:t>
      </w:r>
    </w:p>
    <w:p w14:paraId="458C8C47" w14:textId="77777777" w:rsidR="007613CD" w:rsidRDefault="007613CD" w:rsidP="00A91F26">
      <w:pPr>
        <w:pStyle w:val="berschrift2"/>
        <w:spacing w:before="360" w:after="120"/>
      </w:pPr>
      <w:bookmarkStart w:id="45" w:name="_Bewertung_von_Prüfungsleistungen"/>
      <w:bookmarkStart w:id="46" w:name="_Toc106871345"/>
      <w:bookmarkEnd w:id="45"/>
      <w:r>
        <w:lastRenderedPageBreak/>
        <w:t>Bewertung von Prüfungsleistungen</w:t>
      </w:r>
      <w:bookmarkEnd w:id="46"/>
    </w:p>
    <w:p w14:paraId="3BEE591C" w14:textId="77777777" w:rsidR="007613CD" w:rsidRDefault="007613CD" w:rsidP="00413167">
      <w:pPr>
        <w:pStyle w:val="FlietextTHnummeriert"/>
        <w:numPr>
          <w:ilvl w:val="0"/>
          <w:numId w:val="10"/>
        </w:numPr>
      </w:pPr>
      <w:r>
        <w:t xml:space="preserve">Die Gesamtprüfungsleistung jedes Moduls ist durch Noten differenziert und nachvollziehbar zu beurteilen; innerhalb der Gesamtprüfungsleistung können einzelne Teilleistungen unbenotet bleiben. Im Ausnahmefall können auch unbenotete Module vorgesehen werden. Die Bewertung ist auf Anforderung des Prüfungsausschusses schriftlich zu begründen. Die Noten für die einzelnen Prüfungsleistungen werden von der jeweiligen Prüferin oder dem jeweiligen Prüfer festgesetzt. </w:t>
      </w:r>
    </w:p>
    <w:p w14:paraId="41DD4E6E" w14:textId="77777777" w:rsidR="007613CD" w:rsidRPr="002F2214" w:rsidRDefault="002F1131" w:rsidP="00413167">
      <w:pPr>
        <w:pStyle w:val="FlietextTHnummeriert"/>
        <w:numPr>
          <w:ilvl w:val="0"/>
          <w:numId w:val="10"/>
        </w:numPr>
      </w:pPr>
      <w:r w:rsidRPr="002F1131">
        <w:t>Die Module sind in den §§ 23, 24 und/oder im Studienverlaufsplan aufgeführt.</w:t>
      </w:r>
    </w:p>
    <w:p w14:paraId="6216A1D5" w14:textId="77777777" w:rsidR="007613CD" w:rsidRDefault="007613CD" w:rsidP="00413167">
      <w:pPr>
        <w:pStyle w:val="FlietextTHnummeriert"/>
        <w:numPr>
          <w:ilvl w:val="0"/>
          <w:numId w:val="10"/>
        </w:numPr>
      </w:pPr>
      <w:r>
        <w:t>Für die Bewertung der Prüfungsleistungen sind folgende Noten zu verwenden:</w:t>
      </w:r>
    </w:p>
    <w:tbl>
      <w:tblPr>
        <w:tblStyle w:val="Tabellenraster"/>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
        <w:gridCol w:w="333"/>
        <w:gridCol w:w="1252"/>
        <w:gridCol w:w="541"/>
        <w:gridCol w:w="4948"/>
      </w:tblGrid>
      <w:tr w:rsidR="00D05194" w14:paraId="45A2D48F" w14:textId="77777777" w:rsidTr="00D921A4">
        <w:tc>
          <w:tcPr>
            <w:tcW w:w="1433" w:type="dxa"/>
          </w:tcPr>
          <w:p w14:paraId="194B5A59" w14:textId="77777777" w:rsidR="00D05194" w:rsidRDefault="00D05194" w:rsidP="00D921A4">
            <w:pPr>
              <w:pStyle w:val="FlietextTH"/>
            </w:pPr>
            <w:r>
              <w:t>1,0/1,3</w:t>
            </w:r>
          </w:p>
        </w:tc>
        <w:tc>
          <w:tcPr>
            <w:tcW w:w="333" w:type="dxa"/>
          </w:tcPr>
          <w:p w14:paraId="7AD5C65F" w14:textId="77777777" w:rsidR="00D05194" w:rsidRDefault="00D05194" w:rsidP="00D921A4">
            <w:pPr>
              <w:pStyle w:val="FlietextTH"/>
            </w:pPr>
            <w:r>
              <w:t>=</w:t>
            </w:r>
          </w:p>
        </w:tc>
        <w:tc>
          <w:tcPr>
            <w:tcW w:w="1317" w:type="dxa"/>
          </w:tcPr>
          <w:p w14:paraId="762813A2" w14:textId="77777777" w:rsidR="00D05194" w:rsidRDefault="00D05194" w:rsidP="00D921A4">
            <w:pPr>
              <w:pStyle w:val="FlietextTH"/>
            </w:pPr>
            <w:r>
              <w:t>sehr gut</w:t>
            </w:r>
          </w:p>
        </w:tc>
        <w:tc>
          <w:tcPr>
            <w:tcW w:w="569" w:type="dxa"/>
          </w:tcPr>
          <w:p w14:paraId="7A86280E" w14:textId="77777777" w:rsidR="00D05194" w:rsidRDefault="00D05194" w:rsidP="00D921A4">
            <w:pPr>
              <w:pStyle w:val="FlietextTH"/>
            </w:pPr>
            <w:r>
              <w:t>=</w:t>
            </w:r>
          </w:p>
        </w:tc>
        <w:tc>
          <w:tcPr>
            <w:tcW w:w="5493" w:type="dxa"/>
          </w:tcPr>
          <w:p w14:paraId="07BBAB2F" w14:textId="77777777" w:rsidR="00D05194" w:rsidRDefault="00D05194" w:rsidP="00D921A4">
            <w:pPr>
              <w:pStyle w:val="FlietextTH"/>
            </w:pPr>
            <w:r>
              <w:t>eine hervorragende Leistung;</w:t>
            </w:r>
          </w:p>
        </w:tc>
      </w:tr>
      <w:tr w:rsidR="00D05194" w14:paraId="1144287C" w14:textId="77777777" w:rsidTr="00D921A4">
        <w:tc>
          <w:tcPr>
            <w:tcW w:w="1433" w:type="dxa"/>
          </w:tcPr>
          <w:p w14:paraId="12C14B6B" w14:textId="77777777" w:rsidR="00D05194" w:rsidRDefault="00D05194" w:rsidP="00D921A4">
            <w:pPr>
              <w:pStyle w:val="FlietextTH"/>
            </w:pPr>
            <w:r>
              <w:t>1,7/2,0/2,3</w:t>
            </w:r>
          </w:p>
        </w:tc>
        <w:tc>
          <w:tcPr>
            <w:tcW w:w="333" w:type="dxa"/>
          </w:tcPr>
          <w:p w14:paraId="1C76F6B4" w14:textId="77777777" w:rsidR="00D05194" w:rsidRDefault="00D05194" w:rsidP="00D921A4">
            <w:pPr>
              <w:pStyle w:val="FlietextTH"/>
            </w:pPr>
            <w:r>
              <w:t>=</w:t>
            </w:r>
          </w:p>
        </w:tc>
        <w:tc>
          <w:tcPr>
            <w:tcW w:w="1317" w:type="dxa"/>
          </w:tcPr>
          <w:p w14:paraId="1AE31F06" w14:textId="77777777" w:rsidR="00D05194" w:rsidRDefault="00D05194" w:rsidP="00D921A4">
            <w:pPr>
              <w:pStyle w:val="FlietextTH"/>
            </w:pPr>
            <w:r>
              <w:t>gut</w:t>
            </w:r>
          </w:p>
        </w:tc>
        <w:tc>
          <w:tcPr>
            <w:tcW w:w="569" w:type="dxa"/>
          </w:tcPr>
          <w:p w14:paraId="1629F589" w14:textId="77777777" w:rsidR="00D05194" w:rsidRDefault="00D05194" w:rsidP="00D921A4">
            <w:pPr>
              <w:pStyle w:val="FlietextTH"/>
            </w:pPr>
            <w:r>
              <w:t>=</w:t>
            </w:r>
          </w:p>
        </w:tc>
        <w:tc>
          <w:tcPr>
            <w:tcW w:w="5493" w:type="dxa"/>
          </w:tcPr>
          <w:p w14:paraId="62BD3FC4" w14:textId="77777777" w:rsidR="00D05194" w:rsidRDefault="00D05194" w:rsidP="00D921A4">
            <w:pPr>
              <w:pStyle w:val="FlietextTH"/>
            </w:pPr>
            <w:r>
              <w:t>eine Leistung, die erheblich über den durchschnittlichen Anforderungen liegt;</w:t>
            </w:r>
          </w:p>
        </w:tc>
      </w:tr>
      <w:tr w:rsidR="00D05194" w14:paraId="5ABA9F3C" w14:textId="77777777" w:rsidTr="00D921A4">
        <w:tc>
          <w:tcPr>
            <w:tcW w:w="1433" w:type="dxa"/>
          </w:tcPr>
          <w:p w14:paraId="7ED1CE32" w14:textId="77777777" w:rsidR="00D05194" w:rsidRDefault="00D05194" w:rsidP="00D921A4">
            <w:pPr>
              <w:pStyle w:val="FlietextTH"/>
            </w:pPr>
            <w:r>
              <w:t>2,7/3,0/3,3</w:t>
            </w:r>
          </w:p>
        </w:tc>
        <w:tc>
          <w:tcPr>
            <w:tcW w:w="333" w:type="dxa"/>
          </w:tcPr>
          <w:p w14:paraId="51E05A5C" w14:textId="77777777" w:rsidR="00D05194" w:rsidRDefault="00D05194" w:rsidP="00D921A4">
            <w:pPr>
              <w:pStyle w:val="FlietextTH"/>
            </w:pPr>
            <w:r>
              <w:t>=</w:t>
            </w:r>
          </w:p>
        </w:tc>
        <w:tc>
          <w:tcPr>
            <w:tcW w:w="1317" w:type="dxa"/>
          </w:tcPr>
          <w:p w14:paraId="26F7618D" w14:textId="77777777" w:rsidR="00D05194" w:rsidRDefault="00D05194" w:rsidP="00D921A4">
            <w:pPr>
              <w:pStyle w:val="FlietextTH"/>
            </w:pPr>
            <w:r>
              <w:t>befriedigend</w:t>
            </w:r>
            <w:r>
              <w:tab/>
            </w:r>
          </w:p>
        </w:tc>
        <w:tc>
          <w:tcPr>
            <w:tcW w:w="569" w:type="dxa"/>
          </w:tcPr>
          <w:p w14:paraId="7B6627CD" w14:textId="77777777" w:rsidR="00D05194" w:rsidRDefault="00D05194" w:rsidP="00D921A4">
            <w:pPr>
              <w:pStyle w:val="FlietextTH"/>
            </w:pPr>
            <w:r>
              <w:t>=</w:t>
            </w:r>
          </w:p>
        </w:tc>
        <w:tc>
          <w:tcPr>
            <w:tcW w:w="5493" w:type="dxa"/>
          </w:tcPr>
          <w:p w14:paraId="1911CB8D" w14:textId="77777777" w:rsidR="00D05194" w:rsidRDefault="00D05194" w:rsidP="00D921A4">
            <w:pPr>
              <w:pStyle w:val="FlietextTH"/>
            </w:pPr>
            <w:r>
              <w:t>eine Leistung, die durchschnittlichen Anforderungen entspricht;</w:t>
            </w:r>
          </w:p>
        </w:tc>
      </w:tr>
      <w:tr w:rsidR="00D05194" w14:paraId="0A8A5C63" w14:textId="77777777" w:rsidTr="00D921A4">
        <w:tc>
          <w:tcPr>
            <w:tcW w:w="1433" w:type="dxa"/>
          </w:tcPr>
          <w:p w14:paraId="447BB7C8" w14:textId="77777777" w:rsidR="00D05194" w:rsidRDefault="00D05194" w:rsidP="00D921A4">
            <w:pPr>
              <w:pStyle w:val="FlietextTH"/>
            </w:pPr>
            <w:r>
              <w:t>3, 7/4,0</w:t>
            </w:r>
          </w:p>
        </w:tc>
        <w:tc>
          <w:tcPr>
            <w:tcW w:w="333" w:type="dxa"/>
          </w:tcPr>
          <w:p w14:paraId="59465E94" w14:textId="77777777" w:rsidR="00D05194" w:rsidRDefault="00D05194" w:rsidP="00D921A4">
            <w:pPr>
              <w:pStyle w:val="FlietextTH"/>
            </w:pPr>
            <w:r>
              <w:t>=</w:t>
            </w:r>
          </w:p>
        </w:tc>
        <w:tc>
          <w:tcPr>
            <w:tcW w:w="1317" w:type="dxa"/>
          </w:tcPr>
          <w:p w14:paraId="7BA73552" w14:textId="77777777" w:rsidR="00D05194" w:rsidRDefault="00D05194" w:rsidP="00D921A4">
            <w:pPr>
              <w:pStyle w:val="FlietextTH"/>
            </w:pPr>
            <w:r>
              <w:t>ausreichend</w:t>
            </w:r>
          </w:p>
        </w:tc>
        <w:tc>
          <w:tcPr>
            <w:tcW w:w="569" w:type="dxa"/>
          </w:tcPr>
          <w:p w14:paraId="58B577A9" w14:textId="77777777" w:rsidR="00D05194" w:rsidRDefault="00D05194" w:rsidP="00D921A4">
            <w:pPr>
              <w:pStyle w:val="FlietextTH"/>
            </w:pPr>
            <w:r>
              <w:t>=</w:t>
            </w:r>
          </w:p>
        </w:tc>
        <w:tc>
          <w:tcPr>
            <w:tcW w:w="5493" w:type="dxa"/>
          </w:tcPr>
          <w:p w14:paraId="44BC6563" w14:textId="77777777" w:rsidR="00D05194" w:rsidRDefault="00D05194" w:rsidP="00D921A4">
            <w:pPr>
              <w:pStyle w:val="FlietextTH"/>
            </w:pPr>
            <w:r>
              <w:t xml:space="preserve">eine Leistung, die trotz ihrer Mängel noch den </w:t>
            </w:r>
            <w:r w:rsidR="00D921A4">
              <w:t>An</w:t>
            </w:r>
            <w:r>
              <w:t>forderungen genügt;</w:t>
            </w:r>
          </w:p>
        </w:tc>
      </w:tr>
      <w:tr w:rsidR="00D05194" w14:paraId="3DD433A8" w14:textId="77777777" w:rsidTr="00D921A4">
        <w:tc>
          <w:tcPr>
            <w:tcW w:w="1433" w:type="dxa"/>
          </w:tcPr>
          <w:p w14:paraId="7906F823" w14:textId="77777777" w:rsidR="00D05194" w:rsidRDefault="00D05194" w:rsidP="00D921A4">
            <w:pPr>
              <w:pStyle w:val="FlietextTH"/>
            </w:pPr>
            <w:r>
              <w:t>5</w:t>
            </w:r>
          </w:p>
        </w:tc>
        <w:tc>
          <w:tcPr>
            <w:tcW w:w="333" w:type="dxa"/>
          </w:tcPr>
          <w:p w14:paraId="1B6A3D12" w14:textId="77777777" w:rsidR="00D05194" w:rsidRDefault="00D05194" w:rsidP="00D921A4">
            <w:pPr>
              <w:pStyle w:val="FlietextTH"/>
            </w:pPr>
            <w:r>
              <w:t>=</w:t>
            </w:r>
          </w:p>
        </w:tc>
        <w:tc>
          <w:tcPr>
            <w:tcW w:w="1317" w:type="dxa"/>
          </w:tcPr>
          <w:p w14:paraId="55B593CF" w14:textId="77777777" w:rsidR="00D05194" w:rsidRDefault="00D05194" w:rsidP="00D921A4">
            <w:pPr>
              <w:pStyle w:val="FlietextTH"/>
            </w:pPr>
            <w:r>
              <w:t>nicht ausreichend</w:t>
            </w:r>
          </w:p>
        </w:tc>
        <w:tc>
          <w:tcPr>
            <w:tcW w:w="569" w:type="dxa"/>
          </w:tcPr>
          <w:p w14:paraId="31F455D9" w14:textId="77777777" w:rsidR="00D05194" w:rsidRDefault="00D05194" w:rsidP="00D921A4">
            <w:pPr>
              <w:pStyle w:val="FlietextTH"/>
            </w:pPr>
            <w:r>
              <w:t>=</w:t>
            </w:r>
          </w:p>
        </w:tc>
        <w:tc>
          <w:tcPr>
            <w:tcW w:w="5493" w:type="dxa"/>
          </w:tcPr>
          <w:p w14:paraId="058E4405" w14:textId="77777777" w:rsidR="00D05194" w:rsidRDefault="00D05194" w:rsidP="00D921A4">
            <w:pPr>
              <w:pStyle w:val="FlietextTH"/>
            </w:pPr>
            <w:r>
              <w:t>eine Leistung, die wegen erheblicher Mängel den Anforderungen nicht mehr genügt.</w:t>
            </w:r>
          </w:p>
        </w:tc>
      </w:tr>
    </w:tbl>
    <w:p w14:paraId="10CE8495" w14:textId="77777777" w:rsidR="007613CD" w:rsidRDefault="007613CD" w:rsidP="008F4075">
      <w:pPr>
        <w:pStyle w:val="FlietextTHeingerckt"/>
      </w:pPr>
      <w:r>
        <w:t>Die Noten 0,7; 4,3; 4,7 und 5,3 sind ausgeschlossen.</w:t>
      </w:r>
    </w:p>
    <w:p w14:paraId="5DC105B8" w14:textId="77777777" w:rsidR="007613CD" w:rsidRDefault="007613CD" w:rsidP="00DD14F1">
      <w:pPr>
        <w:pStyle w:val="FlietextTHnummeriert"/>
      </w:pPr>
      <w:r>
        <w:t xml:space="preserve">Bei der Bildung von Noten aus Zwischenwerten ergibt ein rechnerischer Wert </w:t>
      </w:r>
    </w:p>
    <w:tbl>
      <w:tblPr>
        <w:tblStyle w:val="Tabellenraster"/>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89"/>
        <w:gridCol w:w="6130"/>
      </w:tblGrid>
      <w:tr w:rsidR="00660E9A" w14:paraId="51828900" w14:textId="77777777" w:rsidTr="00660E9A">
        <w:tc>
          <w:tcPr>
            <w:tcW w:w="2489" w:type="dxa"/>
          </w:tcPr>
          <w:p w14:paraId="51054985" w14:textId="77777777" w:rsidR="00660E9A" w:rsidRDefault="00660E9A" w:rsidP="002F4998">
            <w:pPr>
              <w:pStyle w:val="FlietextTH"/>
            </w:pPr>
            <w:r>
              <w:t>bis 1,5</w:t>
            </w:r>
          </w:p>
        </w:tc>
        <w:tc>
          <w:tcPr>
            <w:tcW w:w="6130" w:type="dxa"/>
          </w:tcPr>
          <w:p w14:paraId="52E25FD0" w14:textId="77777777" w:rsidR="00660E9A" w:rsidRDefault="00660E9A" w:rsidP="002F4998">
            <w:pPr>
              <w:pStyle w:val="FlietextTH"/>
            </w:pPr>
            <w:r>
              <w:t>die Note „sehr gut“</w:t>
            </w:r>
          </w:p>
        </w:tc>
      </w:tr>
      <w:tr w:rsidR="00660E9A" w14:paraId="4391DF3C" w14:textId="77777777" w:rsidTr="00660E9A">
        <w:tc>
          <w:tcPr>
            <w:tcW w:w="2489" w:type="dxa"/>
          </w:tcPr>
          <w:p w14:paraId="17CEA80F" w14:textId="77777777" w:rsidR="00660E9A" w:rsidRDefault="00660E9A" w:rsidP="002F4998">
            <w:pPr>
              <w:pStyle w:val="FlietextTH"/>
            </w:pPr>
            <w:r>
              <w:t>über 1,5 bis 2,5</w:t>
            </w:r>
          </w:p>
        </w:tc>
        <w:tc>
          <w:tcPr>
            <w:tcW w:w="6130" w:type="dxa"/>
          </w:tcPr>
          <w:p w14:paraId="6E11FFDE" w14:textId="77777777" w:rsidR="00660E9A" w:rsidRDefault="00660E9A" w:rsidP="002F4998">
            <w:pPr>
              <w:pStyle w:val="FlietextTH"/>
            </w:pPr>
            <w:r>
              <w:t>die Note „gut“</w:t>
            </w:r>
          </w:p>
        </w:tc>
      </w:tr>
      <w:tr w:rsidR="00660E9A" w14:paraId="7A8F0B89" w14:textId="77777777" w:rsidTr="00660E9A">
        <w:tc>
          <w:tcPr>
            <w:tcW w:w="2489" w:type="dxa"/>
          </w:tcPr>
          <w:p w14:paraId="4E2DD6BD" w14:textId="77777777" w:rsidR="00660E9A" w:rsidRDefault="00660E9A" w:rsidP="002F4998">
            <w:pPr>
              <w:pStyle w:val="FlietextTH"/>
            </w:pPr>
            <w:r>
              <w:t>über 2,5 bis 3,5</w:t>
            </w:r>
          </w:p>
        </w:tc>
        <w:tc>
          <w:tcPr>
            <w:tcW w:w="6130" w:type="dxa"/>
          </w:tcPr>
          <w:p w14:paraId="4F93F79C" w14:textId="77777777" w:rsidR="00660E9A" w:rsidRDefault="00660E9A" w:rsidP="002F4998">
            <w:pPr>
              <w:pStyle w:val="FlietextTH"/>
            </w:pPr>
            <w:r>
              <w:t>die Note „befriedigend“</w:t>
            </w:r>
            <w:r>
              <w:tab/>
            </w:r>
          </w:p>
        </w:tc>
      </w:tr>
      <w:tr w:rsidR="00660E9A" w14:paraId="33637AC6" w14:textId="77777777" w:rsidTr="00660E9A">
        <w:tc>
          <w:tcPr>
            <w:tcW w:w="2489" w:type="dxa"/>
          </w:tcPr>
          <w:p w14:paraId="5CBA8E3D" w14:textId="77777777" w:rsidR="00660E9A" w:rsidRDefault="00660E9A" w:rsidP="002F4998">
            <w:pPr>
              <w:pStyle w:val="FlietextTH"/>
            </w:pPr>
            <w:r>
              <w:t>über 3,5 bis 4,0</w:t>
            </w:r>
          </w:p>
        </w:tc>
        <w:tc>
          <w:tcPr>
            <w:tcW w:w="6130" w:type="dxa"/>
          </w:tcPr>
          <w:p w14:paraId="7BEFA395" w14:textId="77777777" w:rsidR="00660E9A" w:rsidRDefault="00660E9A" w:rsidP="002F4998">
            <w:pPr>
              <w:pStyle w:val="FlietextTH"/>
            </w:pPr>
            <w:r>
              <w:t>die Note „ausreichend“</w:t>
            </w:r>
          </w:p>
        </w:tc>
      </w:tr>
      <w:tr w:rsidR="00660E9A" w14:paraId="72B3F33A" w14:textId="77777777" w:rsidTr="00660E9A">
        <w:tc>
          <w:tcPr>
            <w:tcW w:w="2489" w:type="dxa"/>
          </w:tcPr>
          <w:p w14:paraId="0A69CA49" w14:textId="77777777" w:rsidR="00660E9A" w:rsidRDefault="00660E9A" w:rsidP="002F4998">
            <w:pPr>
              <w:pStyle w:val="FlietextTH"/>
            </w:pPr>
            <w:r>
              <w:t>über 4,0</w:t>
            </w:r>
          </w:p>
        </w:tc>
        <w:tc>
          <w:tcPr>
            <w:tcW w:w="6130" w:type="dxa"/>
          </w:tcPr>
          <w:p w14:paraId="17820985" w14:textId="77777777" w:rsidR="00660E9A" w:rsidRDefault="00660E9A" w:rsidP="002F4998">
            <w:pPr>
              <w:pStyle w:val="FlietextTH"/>
            </w:pPr>
            <w:r>
              <w:t>die Note „nicht ausreichend“</w:t>
            </w:r>
          </w:p>
        </w:tc>
      </w:tr>
    </w:tbl>
    <w:p w14:paraId="7C86F5F2" w14:textId="77777777" w:rsidR="007613CD" w:rsidRDefault="00660E9A" w:rsidP="00660E9A">
      <w:pPr>
        <w:pStyle w:val="FlietextTHeingerckt"/>
        <w:spacing w:before="120"/>
      </w:pPr>
      <w:r>
        <w:t>H</w:t>
      </w:r>
      <w:r w:rsidR="007613CD">
        <w:t>ierbei werden Zwischenwerte nur mit der ersten</w:t>
      </w:r>
      <w:r w:rsidR="009E7D34">
        <w:t xml:space="preserve"> Dezimalstelle berücksichtigt; </w:t>
      </w:r>
      <w:r w:rsidR="007613CD">
        <w:t>alle weiteren Stellen hinter dem Komma werden ohne Rundung gestrichen.</w:t>
      </w:r>
    </w:p>
    <w:p w14:paraId="60964B1C" w14:textId="77777777" w:rsidR="007613CD" w:rsidRDefault="007613CD" w:rsidP="00413167">
      <w:pPr>
        <w:pStyle w:val="FlietextTHnummeriert"/>
        <w:numPr>
          <w:ilvl w:val="0"/>
          <w:numId w:val="10"/>
        </w:numPr>
      </w:pPr>
      <w:r>
        <w:t xml:space="preserve">Sind mehrere Prüferinnen oder Prüfer an einer Prüfung beteiligt, so bewerten sie die Gesamtprüfungsleistung gemeinsam, sofern nicht nachfolgend etwas anderes bestimmt ist. Bei nicht übereinstimmender Beurteilung ergibt sich die Note aus dem arithmetischen Mittel der Einzelbewertungen entsprechend Absatz 4. </w:t>
      </w:r>
    </w:p>
    <w:p w14:paraId="00CC574E" w14:textId="77777777" w:rsidR="007613CD" w:rsidRDefault="009E6271" w:rsidP="00413167">
      <w:pPr>
        <w:pStyle w:val="FlietextTHnummeriert"/>
        <w:numPr>
          <w:ilvl w:val="0"/>
          <w:numId w:val="10"/>
        </w:numPr>
      </w:pPr>
      <w:r w:rsidRPr="009E6271">
        <w:t>Eine Prüfung ist bestanden, wenn die Prüfungsleistung mindestens als „ausreichend</w:t>
      </w:r>
      <w:r w:rsidR="004224CB">
        <w:t>“</w:t>
      </w:r>
      <w:r w:rsidRPr="009E6271">
        <w:t xml:space="preserve"> bewertet worden ist. </w:t>
      </w:r>
      <w:r w:rsidRPr="009E6271">
        <w:rPr>
          <w:rStyle w:val="THRot"/>
        </w:rPr>
        <w:t>Besteht die Modulprüfung aus mehreren einzelnen Prüfungsleistungen (Teil- oder Einzelleistung), ist das Modul bestanden, wenn alle einzelnen Prüfungsleistungen bestanden sind. Die Wiederholung von Prüfungsleistungen ist in § 14 Abs. 7 geregelt.</w:t>
      </w:r>
    </w:p>
    <w:p w14:paraId="3A3DEE8E" w14:textId="1AA8A890" w:rsidR="007613CD" w:rsidRDefault="007613CD" w:rsidP="00413167">
      <w:pPr>
        <w:pStyle w:val="FlietextTHnummeriert"/>
        <w:numPr>
          <w:ilvl w:val="0"/>
          <w:numId w:val="10"/>
        </w:numPr>
      </w:pPr>
      <w:r>
        <w:t xml:space="preserve">Die Bewertung der Prüfungsleistungen muss innerhalb von sechs Wochen erfolgen und den Studierenden mitgeteilt werden. Die Bekanntmachung in einem elektronischen Prüfungsverwaltungssystem ist ausreichend. Die Bewertung der Bachelorarbeit ist den Studierenden nach spätestens acht Wochen mitzuteilen. </w:t>
      </w:r>
    </w:p>
    <w:p w14:paraId="74F57F4C" w14:textId="77777777" w:rsidR="007613CD" w:rsidRDefault="007613CD" w:rsidP="00F178D5">
      <w:pPr>
        <w:pStyle w:val="berschrift2"/>
        <w:spacing w:before="360" w:after="120"/>
        <w:ind w:left="595" w:hanging="595"/>
      </w:pPr>
      <w:bookmarkStart w:id="47" w:name="_Leistungspunkte_(Credits)_nach"/>
      <w:bookmarkStart w:id="48" w:name="_Toc106871346"/>
      <w:bookmarkEnd w:id="47"/>
      <w:r>
        <w:t>Leistungspunkte (</w:t>
      </w:r>
      <w:proofErr w:type="spellStart"/>
      <w:r>
        <w:t>Credits</w:t>
      </w:r>
      <w:proofErr w:type="spellEnd"/>
      <w:r>
        <w:t xml:space="preserve">) nach dem ECTS (European </w:t>
      </w:r>
      <w:proofErr w:type="spellStart"/>
      <w:r>
        <w:t>Credit</w:t>
      </w:r>
      <w:proofErr w:type="spellEnd"/>
      <w:r>
        <w:t xml:space="preserve"> Transfer </w:t>
      </w:r>
      <w:r w:rsidR="00E631E8">
        <w:rPr>
          <w:noProof/>
        </w:rPr>
        <w:t>Sys</w:t>
      </w:r>
      <w:r>
        <w:rPr>
          <w:noProof/>
        </w:rPr>
        <w:t>tem</w:t>
      </w:r>
      <w:r>
        <w:t>)</w:t>
      </w:r>
      <w:bookmarkEnd w:id="48"/>
    </w:p>
    <w:p w14:paraId="09217761" w14:textId="2365DB7A" w:rsidR="007613CD" w:rsidRDefault="007613CD" w:rsidP="00413167">
      <w:pPr>
        <w:pStyle w:val="FlietextTHnummeriert"/>
        <w:numPr>
          <w:ilvl w:val="0"/>
          <w:numId w:val="11"/>
        </w:numPr>
      </w:pPr>
      <w:r>
        <w:t xml:space="preserve">Jedem Modul des Bachelorstudiengangs werden Leistungspunkte zugeordnet, die eine Anerkennung im Rahmen des European </w:t>
      </w:r>
      <w:proofErr w:type="spellStart"/>
      <w:r>
        <w:t>Credit</w:t>
      </w:r>
      <w:proofErr w:type="spellEnd"/>
      <w:r>
        <w:t xml:space="preserve"> Transfer Systems (ECTS) ermöglichen. Sie sind ein </w:t>
      </w:r>
      <w:r>
        <w:lastRenderedPageBreak/>
        <w:t>quantitatives Maß für den gesamten zeitlichen</w:t>
      </w:r>
      <w:r w:rsidR="00E631E8">
        <w:t xml:space="preserve"> Arbeits</w:t>
      </w:r>
      <w:r>
        <w:t>aufwand, bestehend aus Präsenzzeiten, Zei</w:t>
      </w:r>
      <w:r w:rsidR="00E631E8">
        <w:t xml:space="preserve">ten für Vor- und </w:t>
      </w:r>
      <w:r w:rsidR="00E631E8" w:rsidRPr="0004708B">
        <w:t>Nachberei</w:t>
      </w:r>
      <w:r w:rsidRPr="0004708B">
        <w:t>tung der Veranstaltung, Selbststudium sowie für Prüfung und Prüfungs</w:t>
      </w:r>
      <w:r w:rsidR="00E631E8" w:rsidRPr="0004708B">
        <w:t>vorberei</w:t>
      </w:r>
      <w:r w:rsidRPr="0004708B">
        <w:t>tung, de</w:t>
      </w:r>
      <w:r w:rsidR="009A5D38" w:rsidRPr="0004708B">
        <w:t>r</w:t>
      </w:r>
      <w:r w:rsidRPr="0004708B">
        <w:t xml:space="preserve"> durchschnittlich auf</w:t>
      </w:r>
      <w:r w:rsidR="009A5D38" w:rsidRPr="0004708B">
        <w:t>zu</w:t>
      </w:r>
      <w:r w:rsidRPr="0004708B">
        <w:t xml:space="preserve">bringen </w:t>
      </w:r>
      <w:r w:rsidR="009A5D38" w:rsidRPr="0004708B">
        <w:t>ist</w:t>
      </w:r>
      <w:r w:rsidRPr="0004708B">
        <w:t>, um die Lehrveranstaltung</w:t>
      </w:r>
      <w:r>
        <w:t xml:space="preserve"> erfolgreich abzuschließen. </w:t>
      </w:r>
    </w:p>
    <w:p w14:paraId="63ED85F3" w14:textId="77777777" w:rsidR="007613CD" w:rsidRDefault="007613CD" w:rsidP="00413167">
      <w:pPr>
        <w:pStyle w:val="FlietextTHnummeriert"/>
        <w:numPr>
          <w:ilvl w:val="0"/>
          <w:numId w:val="10"/>
        </w:numPr>
      </w:pPr>
      <w:r>
        <w:t xml:space="preserve">Der für ein erfolgreiches Studium nach Studienverlaufsplan zugrunde gelegte Arbeitsaufwand für ein Studienjahr liegt bei 60 Leistungspunkten. Dabei entspricht ein Leistungspunkt einem studentischen Arbeitsaufwand von 25 bis 30 Stunden, so dass die Arbeitsbelastung im Vollzeitstudium pro Semester in der Vorlesungs- und der vorlesungsfreien Zeit insgesamt 750 bis 900 Stunden beträgt. Dies entspricht 32 bis 39 Stunden pro Woche bei 46 Wochen im Jahr. </w:t>
      </w:r>
    </w:p>
    <w:p w14:paraId="2A38A095" w14:textId="77777777" w:rsidR="007613CD" w:rsidRPr="00BA3AEE" w:rsidRDefault="00E631E8" w:rsidP="00413167">
      <w:pPr>
        <w:pStyle w:val="FlietextTHnummeriert"/>
        <w:numPr>
          <w:ilvl w:val="0"/>
          <w:numId w:val="10"/>
        </w:numPr>
        <w:rPr>
          <w:color w:val="auto"/>
        </w:rPr>
      </w:pPr>
      <w:r>
        <w:t>L</w:t>
      </w:r>
      <w:r w:rsidR="007613CD">
        <w:t xml:space="preserve">eistungspunkte werden nur bei erfolgreichem Abschluss eines Moduls vergeben. Das bedeutet, dass </w:t>
      </w:r>
      <w:r w:rsidR="007613CD" w:rsidRPr="00BA3AEE">
        <w:t xml:space="preserve">für jede bestandene oder mindestens mit </w:t>
      </w:r>
      <w:r w:rsidR="009E7D34" w:rsidRPr="00BA3AEE">
        <w:t>„</w:t>
      </w:r>
      <w:r w:rsidR="007613CD" w:rsidRPr="00BA3AEE">
        <w:t>ausreichend</w:t>
      </w:r>
      <w:r w:rsidR="009E7D34" w:rsidRPr="00BA3AEE">
        <w:t>“</w:t>
      </w:r>
      <w:r w:rsidR="007613CD" w:rsidRPr="00BA3AEE">
        <w:t xml:space="preserve"> benotete Modulprüfung im Sinne des </w:t>
      </w:r>
      <w:hyperlink w:anchor="_Bewertung_von_Prüfungsleistungen" w:tooltip="§ 11" w:history="1">
        <w:r w:rsidR="007613CD" w:rsidRPr="00BA3AEE">
          <w:rPr>
            <w:rStyle w:val="Hyperlink"/>
            <w:u w:val="none"/>
          </w:rPr>
          <w:t>§ 11</w:t>
        </w:r>
      </w:hyperlink>
      <w:r w:rsidR="007613CD" w:rsidRPr="00BA3AEE">
        <w:t xml:space="preserve"> Abs. 2 und 6 die volle Punktzahl unabhängig von der er</w:t>
      </w:r>
      <w:r w:rsidR="007613CD" w:rsidRPr="00BA3AEE">
        <w:rPr>
          <w:color w:val="auto"/>
        </w:rPr>
        <w:t xml:space="preserve">reichten Einzelnote vergeben wird. Insgesamt sind für den erfolgreichen Abschluss des Bachelorstudiums </w:t>
      </w:r>
      <w:r w:rsidR="007613CD" w:rsidRPr="00BA3AEE">
        <w:rPr>
          <w:rStyle w:val="THRot"/>
          <w:color w:val="auto"/>
        </w:rPr>
        <w:t>180/210</w:t>
      </w:r>
      <w:r w:rsidR="007613CD" w:rsidRPr="00BA3AEE">
        <w:rPr>
          <w:color w:val="auto"/>
        </w:rPr>
        <w:t xml:space="preserve"> Leistungspunkte erforderlich.</w:t>
      </w:r>
    </w:p>
    <w:p w14:paraId="59753DC8" w14:textId="3E3D3AF6" w:rsidR="007613CD" w:rsidRDefault="007613CD" w:rsidP="00413167">
      <w:pPr>
        <w:pStyle w:val="FlietextTHnummeriert"/>
        <w:numPr>
          <w:ilvl w:val="0"/>
          <w:numId w:val="10"/>
        </w:numPr>
      </w:pPr>
      <w:r w:rsidRPr="00BA3AEE">
        <w:rPr>
          <w:color w:val="auto"/>
        </w:rPr>
        <w:t>Die Zuordnung von Leistungspunkten zu ei</w:t>
      </w:r>
      <w:r w:rsidR="00E631E8" w:rsidRPr="00BA3AEE">
        <w:rPr>
          <w:color w:val="auto"/>
        </w:rPr>
        <w:t>nzelnen Modulen sowie zu Ba</w:t>
      </w:r>
      <w:r w:rsidRPr="00BA3AEE">
        <w:rPr>
          <w:color w:val="auto"/>
        </w:rPr>
        <w:t xml:space="preserve">chelorarbeit </w:t>
      </w:r>
      <w:r w:rsidRPr="00BA3AEE">
        <w:rPr>
          <w:rStyle w:val="THRot"/>
          <w:color w:val="auto"/>
        </w:rPr>
        <w:t>und Kolloquium</w:t>
      </w:r>
      <w:r w:rsidRPr="00BA3AEE">
        <w:rPr>
          <w:color w:val="auto"/>
        </w:rPr>
        <w:t xml:space="preserve"> ergibt sich aus dem Studienverlaufsplan (</w:t>
      </w:r>
      <w:hyperlink w:anchor="Anlage" w:tooltip="Anlage" w:history="1">
        <w:r w:rsidRPr="00BA3AEE">
          <w:rPr>
            <w:rStyle w:val="Hyperlink"/>
            <w:u w:val="none"/>
          </w:rPr>
          <w:t>Anlage 1</w:t>
        </w:r>
      </w:hyperlink>
      <w:r w:rsidR="003477E6" w:rsidRPr="00C2771C">
        <w:rPr>
          <w:rStyle w:val="Hyperlink"/>
          <w:color w:val="E24300" w:themeColor="accent2"/>
          <w:u w:val="none"/>
        </w:rPr>
        <w:t>a/b</w:t>
      </w:r>
      <w:r w:rsidRPr="00BA3AEE">
        <w:rPr>
          <w:color w:val="auto"/>
        </w:rPr>
        <w:t>) und</w:t>
      </w:r>
      <w:r w:rsidRPr="00027EBD">
        <w:rPr>
          <w:color w:val="auto"/>
        </w:rPr>
        <w:t xml:space="preserve"> wird im Modulhandbuch</w:t>
      </w:r>
      <w:r>
        <w:t xml:space="preserve"> näher erläutert. </w:t>
      </w:r>
    </w:p>
    <w:p w14:paraId="01D010B4" w14:textId="77777777" w:rsidR="007613CD" w:rsidRDefault="00027EBD" w:rsidP="00413167">
      <w:pPr>
        <w:pStyle w:val="FlietextTHnummeriert"/>
        <w:numPr>
          <w:ilvl w:val="0"/>
          <w:numId w:val="10"/>
        </w:numPr>
      </w:pPr>
      <w:r w:rsidRPr="00027EBD">
        <w:t>An anderen Hochschulen innerhalb und außerhalb des Geltungsbereichs des Grundgesetzes nach dem ECTS erbrachte Leistungspunkte werden nach § 10 mit der Punktzahl anerkannt, die für die Leistung im aktuellen Studiengang vorgesehen ist. Bei einer teilweisen Anerkennung reduziert sich die Zahl der gutzuschreibenden ECTS-Punkte entspre</w:t>
      </w:r>
      <w:r>
        <w:t>chend, siehe § 10 Abs. 4 Satz 2</w:t>
      </w:r>
      <w:r w:rsidR="007613CD">
        <w:t>.</w:t>
      </w:r>
    </w:p>
    <w:p w14:paraId="261D8436" w14:textId="77777777" w:rsidR="007613CD" w:rsidRDefault="007613CD" w:rsidP="00E631E8">
      <w:pPr>
        <w:pStyle w:val="berschrift2"/>
        <w:spacing w:before="360" w:after="120"/>
      </w:pPr>
      <w:bookmarkStart w:id="49" w:name="_Toc106871347"/>
      <w:r>
        <w:t>Bewertung von Prüfungsleistungen nach dem ECTS-Notensystem</w:t>
      </w:r>
      <w:bookmarkEnd w:id="49"/>
    </w:p>
    <w:p w14:paraId="5565D5A6" w14:textId="77777777" w:rsidR="007613CD" w:rsidRDefault="007613CD" w:rsidP="00E631E8">
      <w:pPr>
        <w:pStyle w:val="FlietextTHeingerckt"/>
      </w:pPr>
      <w:r>
        <w:t>Das den Studierenden ausgestellte Zeugnis</w:t>
      </w:r>
      <w:r w:rsidR="004E2D28" w:rsidRPr="004E2D28">
        <w:t xml:space="preserve"> nach § 31 Abs. 1</w:t>
      </w:r>
      <w:r>
        <w:t xml:space="preserve"> weist auch eine Notenverteilungsskala zur relativen Einstufung der Gesamtnote aus, die den Vorgaben des ECTS und den Hinweisen von Kultusministerkonferenz und Hochschulrektorenkonferenz folgt. </w:t>
      </w:r>
    </w:p>
    <w:p w14:paraId="3EC21D78" w14:textId="77777777" w:rsidR="007613CD" w:rsidRDefault="007613CD" w:rsidP="00E631E8">
      <w:pPr>
        <w:pStyle w:val="berschrift2"/>
        <w:spacing w:before="360" w:after="120"/>
      </w:pPr>
      <w:bookmarkStart w:id="50" w:name="_Wiederholung_von_Prüfungsleistungen"/>
      <w:bookmarkStart w:id="51" w:name="_Toc106871348"/>
      <w:bookmarkEnd w:id="50"/>
      <w:r>
        <w:t>Wiederholung von Prüfungsleistungen; zusätzliche Prüfungsversuche</w:t>
      </w:r>
      <w:bookmarkEnd w:id="51"/>
    </w:p>
    <w:p w14:paraId="37F1481B" w14:textId="77777777" w:rsidR="00D023A1" w:rsidRDefault="00D023A1" w:rsidP="00413167">
      <w:pPr>
        <w:pStyle w:val="FlietextTHnummeriert"/>
        <w:numPr>
          <w:ilvl w:val="0"/>
          <w:numId w:val="36"/>
        </w:numPr>
      </w:pPr>
      <w:r w:rsidRPr="007E6657">
        <w:t>Im Falle des Nichtbestehens können die Bachelo</w:t>
      </w:r>
      <w:r w:rsidRPr="00210287">
        <w:rPr>
          <w:color w:val="auto"/>
        </w:rPr>
        <w:t>rarbeit</w:t>
      </w:r>
      <w:r w:rsidRPr="00D82926">
        <w:rPr>
          <w:rStyle w:val="THRot"/>
        </w:rPr>
        <w:t xml:space="preserve"> und das Kolloquium</w:t>
      </w:r>
      <w:r w:rsidRPr="00210287">
        <w:rPr>
          <w:rStyle w:val="THRot"/>
          <w:color w:val="auto"/>
        </w:rPr>
        <w:t xml:space="preserve"> je</w:t>
      </w:r>
      <w:r w:rsidRPr="00210287">
        <w:rPr>
          <w:color w:val="auto"/>
        </w:rPr>
        <w:t xml:space="preserve"> einmal </w:t>
      </w:r>
      <w:r w:rsidRPr="007E6657">
        <w:t>und die Modulprüfungen je zweimal wiederholt werden. Es wird empfohlen, nicht bestandene Prüfungen spätestens bin</w:t>
      </w:r>
      <w:r>
        <w:t>nen eines Jahres zu wiederholen.</w:t>
      </w:r>
    </w:p>
    <w:p w14:paraId="3E680089" w14:textId="77777777" w:rsidR="00D023A1" w:rsidRDefault="00D023A1" w:rsidP="00413167">
      <w:pPr>
        <w:pStyle w:val="FlietextTHnummeriert"/>
        <w:numPr>
          <w:ilvl w:val="0"/>
          <w:numId w:val="28"/>
        </w:numPr>
      </w:pPr>
      <w:r w:rsidRPr="007E6657">
        <w:t xml:space="preserve">Jeder beziehungsweise jedem Studierenden werden auf Antrag im Verlauf des Studiums insgesamt vier zusätzliche Prüfungsversuche für Modulprüfungen gewährt, die im Falle des Ausschöpfens der Zahl der Prüfungsversuche gemäß Absatz 1 auf eine oder mehrere Modulprüfungen, Teilmodulprüfungen oder gesondert bewertete Einzelleistungen verwendet werden können. Bei dem der Wiederholung vorausgegangenen Prüfungsversuch darf es sich nicht um </w:t>
      </w:r>
      <w:r w:rsidRPr="007E6657">
        <w:rPr>
          <w:noProof/>
        </w:rPr>
        <w:t>einen</w:t>
      </w:r>
      <w:r w:rsidRPr="007E6657">
        <w:t xml:space="preserve"> Täuschungsversuch im Sinne des </w:t>
      </w:r>
      <w:r w:rsidRPr="00210287">
        <w:t>§ 15</w:t>
      </w:r>
      <w:r w:rsidRPr="007E6657">
        <w:t xml:space="preserve"> Abs. 3 handeln. Zwei der zusätzlichen Prüfungsversuche können auch zur Notenverbesserung in bestandenen ersten Prüfungsversuchen genutzt werden. Zusätzliche Prüfungsversuche können nicht für die Bachelorarbeit oder das Kolloquium in Anspruch genommen werden.</w:t>
      </w:r>
    </w:p>
    <w:p w14:paraId="36E9619C" w14:textId="77777777" w:rsidR="00AB53C2" w:rsidRPr="00F667F3" w:rsidRDefault="00F667F3" w:rsidP="00413167">
      <w:pPr>
        <w:pStyle w:val="FlietextTHnummeriert"/>
        <w:numPr>
          <w:ilvl w:val="0"/>
          <w:numId w:val="28"/>
        </w:numPr>
        <w:spacing w:before="120"/>
        <w:rPr>
          <w:color w:val="auto"/>
        </w:rPr>
      </w:pPr>
      <w:r w:rsidRPr="00F667F3">
        <w:rPr>
          <w:color w:val="auto"/>
        </w:rPr>
        <w:t xml:space="preserve">Der Antrag auf Gewährung eines zusätzlichen Prüfungsversuchs für nicht bestandene Prüfungen ist innerhalb eines Monats (Ausschlussfrist) nach Bekanntgabe des Ergebnisses der </w:t>
      </w:r>
      <w:r w:rsidRPr="00F667F3">
        <w:rPr>
          <w:noProof/>
          <w:color w:val="auto"/>
        </w:rPr>
        <w:t>Prüfung</w:t>
      </w:r>
      <w:r w:rsidRPr="00F667F3">
        <w:rPr>
          <w:color w:val="auto"/>
        </w:rPr>
        <w:t xml:space="preserve">, die wiederholt werden soll, zum nächsten Prüfungstermin schriftlich oder in Textform bei der oder dem Vorsitzenden des Prüfungsausschusses zu stellen. Ein eventuell erhobener </w:t>
      </w:r>
      <w:r w:rsidRPr="00F667F3">
        <w:rPr>
          <w:noProof/>
          <w:color w:val="auto"/>
        </w:rPr>
        <w:t>Widerspruch</w:t>
      </w:r>
      <w:r w:rsidRPr="00F667F3">
        <w:rPr>
          <w:color w:val="auto"/>
        </w:rPr>
        <w:t xml:space="preserve"> gegen das Ergebnis der Prüfung, die wiederholt werden soll, hemmt die Antragsfrist nach Satz 1 nicht. Geht binnen dieser Frist kein Antrag auf Gewährung eines zusätzlichen </w:t>
      </w:r>
      <w:r w:rsidRPr="00F667F3">
        <w:rPr>
          <w:color w:val="auto"/>
        </w:rPr>
        <w:lastRenderedPageBreak/>
        <w:t>Prüfungsversuchs nach Satz 1 ein oder wird dieser später zurückgenommen (etwa durch Exmatrikulation), gilt eine zuvor nicht bestandene Prüfung als endgültig nicht bestanden. Wird die Wiederholung einer bestandenen Prüfung beantragt, ist der Antrag im Anmeldungszeitraum nach</w:t>
      </w:r>
      <w:r>
        <w:rPr>
          <w:color w:val="auto"/>
        </w:rPr>
        <w:t xml:space="preserve"> </w:t>
      </w:r>
      <w:r w:rsidRPr="00F667F3">
        <w:rPr>
          <w:color w:val="auto"/>
        </w:rPr>
        <w:t>§</w:t>
      </w:r>
      <w:r>
        <w:rPr>
          <w:color w:val="auto"/>
        </w:rPr>
        <w:t> </w:t>
      </w:r>
      <w:r w:rsidRPr="00F667F3">
        <w:rPr>
          <w:color w:val="auto"/>
        </w:rPr>
        <w:t>17 Abs. 1 zu stellen. Der zusätzliche Prüfungsversuch ist im nächstmöglichen Prüfungstermin wahrzunehmen. Im Falle des Nichtantritts des zusätzlichen Prüfungsversuchs zur Notenverbesserung bleibt es bei der bisherigen Note.</w:t>
      </w:r>
    </w:p>
    <w:p w14:paraId="32526F58" w14:textId="77777777" w:rsidR="00D023A1" w:rsidRDefault="00D023A1" w:rsidP="00413167">
      <w:pPr>
        <w:pStyle w:val="FlietextTHnummeriert"/>
        <w:numPr>
          <w:ilvl w:val="0"/>
          <w:numId w:val="28"/>
        </w:numPr>
      </w:pPr>
      <w:r w:rsidRPr="007E6657">
        <w:t xml:space="preserve">Der zusätzliche Prüfungsversuch ist im nächstmöglichen Prüfungstermin wahrzunehmen. Im Falle eines entschuldigten Rücktritts im Sinne des </w:t>
      </w:r>
      <w:hyperlink w:anchor="_Versäumnis,_Rücktritt,_Täuschung" w:tooltip="§ 15" w:history="1">
        <w:r w:rsidRPr="00F667F3">
          <w:rPr>
            <w:rStyle w:val="Hyperlink"/>
            <w:u w:val="none"/>
          </w:rPr>
          <w:t>§ 15</w:t>
        </w:r>
        <w:r w:rsidRPr="000050B3">
          <w:rPr>
            <w:rStyle w:val="Hyperlink"/>
            <w:u w:val="none"/>
          </w:rPr>
          <w:t xml:space="preserve"> Abs. 2</w:t>
        </w:r>
      </w:hyperlink>
      <w:r w:rsidRPr="007E6657">
        <w:t xml:space="preserve"> ist der zusätz</w:t>
      </w:r>
      <w:r>
        <w:t>liche Prüfungsversuch im darauf</w:t>
      </w:r>
      <w:r w:rsidRPr="007E6657">
        <w:t xml:space="preserve">folgenden Prüfungstermin wahrzunehmen. </w:t>
      </w:r>
      <w:r w:rsidRPr="004E31B9">
        <w:t>Bei einer Beurlaubung wegen Schwangerschaft, Erziehungszeit, Pflege (</w:t>
      </w:r>
      <w:hyperlink w:anchor="_Umfang_und_Gliederung" w:tooltip="§ 5" w:history="1">
        <w:r w:rsidRPr="00F667F3">
          <w:rPr>
            <w:rStyle w:val="Hyperlink"/>
            <w:u w:val="none"/>
          </w:rPr>
          <w:t>§ 5</w:t>
        </w:r>
      </w:hyperlink>
      <w:r w:rsidRPr="004E31B9">
        <w:t xml:space="preserve"> Abs. 4) oder Erkrankung oder im Falle des Antritts eines in der Prüfungsordnung vorgeschriebenen Praxis- oder Auslandssemesters ist der nächste Prüfungstermin nach Ende der Beurlaubung bzw. dem Ende des Praxis- oder Auslandssemesters wahrzunehmen. </w:t>
      </w:r>
      <w:r w:rsidRPr="007E6657">
        <w:t xml:space="preserve">Wird im Falle einer Beurlaubung von dem Recht auf Teilnahme an Prüfungen nach § 48 Abs. 5 Satz 5 </w:t>
      </w:r>
      <w:proofErr w:type="gramStart"/>
      <w:r w:rsidRPr="007E6657">
        <w:t>HG Gebrauch</w:t>
      </w:r>
      <w:proofErr w:type="gramEnd"/>
      <w:r w:rsidRPr="007E6657">
        <w:t xml:space="preserve"> gemacht und die Ablegung von Prüfungen beantragt, ist in dem angestrebten Prüfungszeitraum auch ein gegebenenfalls beantragter zusätzlicher Prüfungsversuch wahrzunehmen</w:t>
      </w:r>
      <w:r>
        <w:t>.</w:t>
      </w:r>
    </w:p>
    <w:p w14:paraId="1F865C5C" w14:textId="77777777" w:rsidR="00D023A1" w:rsidRDefault="00D023A1" w:rsidP="00413167">
      <w:pPr>
        <w:pStyle w:val="FlietextTHnummeriert"/>
        <w:numPr>
          <w:ilvl w:val="0"/>
          <w:numId w:val="28"/>
        </w:numPr>
      </w:pPr>
      <w:r>
        <w:t>Vor der Zulassung zu einem zusätzlichen Prüfungsversuch in einem bislang nicht bestandenen Modul, soll die oder der Studierende an einem durch die</w:t>
      </w:r>
      <w:r w:rsidR="00E77B74">
        <w:t xml:space="preserve"> Fakultät angebotenen Beratungs</w:t>
      </w:r>
      <w:r>
        <w:t xml:space="preserve">gespräch teilnehmen. </w:t>
      </w:r>
    </w:p>
    <w:p w14:paraId="009203A7" w14:textId="77777777" w:rsidR="00D023A1" w:rsidRDefault="00D023A1" w:rsidP="00413167">
      <w:pPr>
        <w:pStyle w:val="FlietextTHnummeriert"/>
        <w:numPr>
          <w:ilvl w:val="0"/>
          <w:numId w:val="28"/>
        </w:numPr>
      </w:pPr>
      <w:r>
        <w:t>Eine mindestens als „ausreichend“ bewertete Prüfung kann nicht wiederholt werden, es sei denn, die oder der Studierende nimmt ein</w:t>
      </w:r>
      <w:r w:rsidR="00A25F12">
        <w:t>en</w:t>
      </w:r>
      <w:r>
        <w:t xml:space="preserve"> Notenverbesserungsversuch nach Absatz 2 Satz 3 wahr. Im Fall der Wiederholung zur Verbesserung der Note einer bereits bestandenen Prüfung fließt die Note der besser bewerteten Prüfung in die Gesamtnote nach § 31 ein.</w:t>
      </w:r>
    </w:p>
    <w:p w14:paraId="7CA2C30E" w14:textId="0A790D69" w:rsidR="007613CD" w:rsidRPr="0004708B" w:rsidRDefault="00134F6F" w:rsidP="00413167">
      <w:pPr>
        <w:pStyle w:val="FlietextTHnummeriert"/>
        <w:numPr>
          <w:ilvl w:val="0"/>
          <w:numId w:val="28"/>
        </w:numPr>
      </w:pPr>
      <w:r>
        <w:t xml:space="preserve">Ist eine </w:t>
      </w:r>
      <w:proofErr w:type="spellStart"/>
      <w:r>
        <w:t>Modulprüfung</w:t>
      </w:r>
      <w:proofErr w:type="spellEnd"/>
      <w:r>
        <w:t xml:space="preserve"> nicht bestanden und besteht die </w:t>
      </w:r>
      <w:proofErr w:type="spellStart"/>
      <w:r>
        <w:t>Prüfung</w:t>
      </w:r>
      <w:proofErr w:type="spellEnd"/>
      <w:r>
        <w:t xml:space="preserve"> eines Moduls aus mehreren Einzelleistungen oder einer Kombination unterschiedlicher </w:t>
      </w:r>
      <w:proofErr w:type="spellStart"/>
      <w:r>
        <w:t>Prüfungsformen</w:t>
      </w:r>
      <w:proofErr w:type="spellEnd"/>
      <w:r>
        <w:t>,</w:t>
      </w:r>
      <w:r w:rsidRPr="004A73CA">
        <w:rPr>
          <w:rStyle w:val="THRot"/>
        </w:rPr>
        <w:t xml:space="preserve"> beschränkt sich die Wiederholung auf die jeweils nicht bestandene Einzelleistung, vgl. § 11 Absatz 6.</w:t>
      </w:r>
      <w:r>
        <w:t xml:space="preserve"> Absatz 2 S</w:t>
      </w:r>
      <w:r w:rsidR="006125C1">
        <w:t>a</w:t>
      </w:r>
      <w:r>
        <w:t>tz 3 k</w:t>
      </w:r>
      <w:r w:rsidR="006125C1">
        <w:t>ann</w:t>
      </w:r>
      <w:r>
        <w:t xml:space="preserve"> auch </w:t>
      </w:r>
      <w:r w:rsidR="0004708B">
        <w:t>für</w:t>
      </w:r>
      <w:r>
        <w:t xml:space="preserve"> eine Teil- oder </w:t>
      </w:r>
      <w:r w:rsidRPr="0004708B">
        <w:t>Einzelleistung in Anspruch genommen werden. Mit Wiederholung einer</w:t>
      </w:r>
      <w:r w:rsidR="00120E1C" w:rsidRPr="0004708B">
        <w:t xml:space="preserve"> oder </w:t>
      </w:r>
      <w:proofErr w:type="gramStart"/>
      <w:r w:rsidR="00120E1C" w:rsidRPr="0004708B">
        <w:t>mehrerer</w:t>
      </w:r>
      <w:r w:rsidRPr="0004708B">
        <w:t xml:space="preserve"> Teil- oder Einzelleistung</w:t>
      </w:r>
      <w:proofErr w:type="gramEnd"/>
      <w:r w:rsidR="00120E1C" w:rsidRPr="0004708B">
        <w:t>(en)</w:t>
      </w:r>
      <w:r w:rsidRPr="0004708B">
        <w:t xml:space="preserve"> </w:t>
      </w:r>
      <w:r w:rsidR="00120E1C" w:rsidRPr="0004708B">
        <w:t xml:space="preserve">einer Modulprüfung </w:t>
      </w:r>
      <w:r w:rsidRPr="0004708B">
        <w:t xml:space="preserve">gilt ein zusätzlicher </w:t>
      </w:r>
      <w:proofErr w:type="spellStart"/>
      <w:r w:rsidRPr="0004708B">
        <w:t>Prüfungsversuch</w:t>
      </w:r>
      <w:proofErr w:type="spellEnd"/>
      <w:r w:rsidRPr="0004708B">
        <w:t xml:space="preserve"> im Sinne dieser Vorschrift als verbraucht.</w:t>
      </w:r>
    </w:p>
    <w:p w14:paraId="0B21E26E" w14:textId="77777777" w:rsidR="007613CD" w:rsidRDefault="007613CD" w:rsidP="00E631E8">
      <w:pPr>
        <w:pStyle w:val="berschrift2"/>
        <w:spacing w:before="360" w:after="120"/>
      </w:pPr>
      <w:bookmarkStart w:id="52" w:name="_Versäumnis,_Rücktritt,_Täuschung"/>
      <w:bookmarkStart w:id="53" w:name="_Toc106871349"/>
      <w:bookmarkEnd w:id="52"/>
      <w:r>
        <w:t>Versäumnis, Rücktritt, Täuschung</w:t>
      </w:r>
      <w:bookmarkEnd w:id="53"/>
    </w:p>
    <w:p w14:paraId="2DF85C05" w14:textId="77777777" w:rsidR="007613CD" w:rsidRDefault="007613CD" w:rsidP="00413167">
      <w:pPr>
        <w:pStyle w:val="FlietextTHnummeriert"/>
        <w:numPr>
          <w:ilvl w:val="0"/>
          <w:numId w:val="12"/>
        </w:numPr>
      </w:pPr>
      <w:r>
        <w:t>Eine Prüfungsleistung gilt als</w:t>
      </w:r>
      <w:r w:rsidR="00091827">
        <w:t xml:space="preserve"> „</w:t>
      </w:r>
      <w:r>
        <w:t xml:space="preserve">nicht </w:t>
      </w:r>
      <w:r w:rsidRPr="00CA3478">
        <w:rPr>
          <w:color w:val="auto"/>
        </w:rPr>
        <w:t>ausreichend</w:t>
      </w:r>
      <w:r w:rsidR="00091827" w:rsidRPr="00CA3478">
        <w:rPr>
          <w:color w:val="auto"/>
        </w:rPr>
        <w:t>“</w:t>
      </w:r>
      <w:r w:rsidRPr="00CA3478">
        <w:rPr>
          <w:color w:val="auto"/>
        </w:rPr>
        <w:t xml:space="preserve"> (5,0) </w:t>
      </w:r>
      <w:r w:rsidRPr="00D82926">
        <w:rPr>
          <w:rStyle w:val="THRot"/>
        </w:rPr>
        <w:t>beziehungsweise bei unbenoteten Prüfungsleistungen „nicht bestanden“</w:t>
      </w:r>
      <w:r w:rsidR="00C669D7" w:rsidRPr="00CA3478">
        <w:rPr>
          <w:color w:val="auto"/>
        </w:rPr>
        <w:t xml:space="preserve"> </w:t>
      </w:r>
      <w:r w:rsidRPr="00CA3478">
        <w:rPr>
          <w:color w:val="auto"/>
        </w:rPr>
        <w:t>bewertet, wenn die oder der Studierende zu einem Prüfungstermin ohne triftige Gründe nicht erschein</w:t>
      </w:r>
      <w:r>
        <w:t>t, nach Beginn der Prüfung ohne triftige Gründe von der Prüfung zurücktritt oder die Prüfungsleistungen nicht vor Ablauf der Prüfungszeit erbringt. Satz 1 gilt entsprechend, wenn die oder der Studierende die Bachelorarbeit nicht fristgemäß abliefert.</w:t>
      </w:r>
    </w:p>
    <w:p w14:paraId="2BEEFF4A" w14:textId="77777777" w:rsidR="007613CD" w:rsidRDefault="007613CD" w:rsidP="00413167">
      <w:pPr>
        <w:pStyle w:val="FlietextTHnummeriert"/>
        <w:numPr>
          <w:ilvl w:val="0"/>
          <w:numId w:val="10"/>
        </w:numPr>
      </w:pPr>
      <w:r>
        <w:t>Die für den Rücktritt oder das Versäumnis geltend gemachten Gründe müssen dem Prüfungsausschuss unverzüglich angezeigt, schriftlich dargelegt und glaubhaft nachgewiesen werden. Bei Krankheit der oder des Studierenden wird die Vorlage eines nachvollziehbaren ärztlichen Attestes verlangt, aus dem hervorgeht, dass sie oder er prüfungsunfähig ist.</w:t>
      </w:r>
      <w:r w:rsidR="00CA3478" w:rsidRPr="00CA3478">
        <w:t xml:space="preserve"> </w:t>
      </w:r>
      <w:r w:rsidR="00CA3478">
        <w:rPr>
          <w:color w:val="1A1D21"/>
        </w:rPr>
        <w:t>Erfolgt der Rück</w:t>
      </w:r>
      <w:r w:rsidR="00CA3478" w:rsidRPr="00F2665F">
        <w:rPr>
          <w:color w:val="1A1D21"/>
        </w:rPr>
        <w:t>tritt während einer Prüfung, ist dies zudem zu Protokoll zu erklären und durch die oder den Aufsichtführenden in das Protokoll aufzunehmen. Erkennt der Prüfungsausschuss die Gründe an, so wird der oder dem Studierenden mitgeteilt, dass sie oder er die Zulassung zu der entsprechenden Prüfungsleistung erneut beantragen kann.</w:t>
      </w:r>
      <w:r>
        <w:t xml:space="preserve"> </w:t>
      </w:r>
    </w:p>
    <w:p w14:paraId="0AC47AB3" w14:textId="360E78E0" w:rsidR="007613CD" w:rsidRDefault="00CA3478" w:rsidP="00413167">
      <w:pPr>
        <w:pStyle w:val="FlietextTHnummeriert"/>
        <w:numPr>
          <w:ilvl w:val="0"/>
          <w:numId w:val="10"/>
        </w:numPr>
      </w:pPr>
      <w:r w:rsidRPr="00CA3478">
        <w:t>Versucht die oder der Studierende das Ergebnis ihrer oder seiner Prüfungsleistung durch Täuschung oder Benutzung nicht zulässiger Hilfsmittel zu beeinflussen, gilt die betreffende Prüfungsleistung als „nicht ausreichend</w:t>
      </w:r>
      <w:r w:rsidR="004224CB">
        <w:t>“</w:t>
      </w:r>
      <w:r w:rsidRPr="00CA3478">
        <w:t xml:space="preserve"> (5,0) beziehungsweise „nicht bestanden</w:t>
      </w:r>
      <w:r>
        <w:t>“</w:t>
      </w:r>
      <w:r w:rsidRPr="00CA3478">
        <w:t xml:space="preserve"> bewertet. Das </w:t>
      </w:r>
      <w:r w:rsidRPr="00CA3478">
        <w:lastRenderedPageBreak/>
        <w:t>Mitführen nicht zulässiger Hilfsmittel kann bereits eine Täuschungshandlung darstellen. Unzulässige Hilfsmittel sind alle nicht ausdrücklich zur jeweiligen Prüfung zugelassenen Unterlagen, elektronischen Arbeitshilfen</w:t>
      </w:r>
      <w:r w:rsidR="003A2B86">
        <w:t xml:space="preserve"> einschließlich der Nutzung generativer KI (z.B. in Form von </w:t>
      </w:r>
      <w:proofErr w:type="spellStart"/>
      <w:r w:rsidR="003A2B86">
        <w:t>ChatGPT</w:t>
      </w:r>
      <w:proofErr w:type="spellEnd"/>
      <w:r w:rsidR="003A2B86">
        <w:t>)</w:t>
      </w:r>
      <w:r w:rsidRPr="00CA3478">
        <w:t>, sonstige technische Geräte oder Hilfsmittel u.Ä. Für schriftliche Ausarbeitungen gilt, dass die Übernahme fremden geistigen Eigentums (Textstellen, Bilder, Statistiken etc. anderer Urheber aus offline- oder online-Quellen) als Zitate zu kennzeichnen sind (siehe auch die Richtlinien des Präsidiums der TH Köln zur Sicherung guter wissenschaftlicher Praxis und zum Umgang mit wissenschaftlichem Fehlverhalten vom 08.01.2016 in ihrer jeweils aktuellen Fassung). Auch die Übernahme jedweder nic</w:t>
      </w:r>
      <w:r w:rsidR="0004708B">
        <w:t>ht selbst erzeugter Lösungsarte</w:t>
      </w:r>
      <w:r w:rsidRPr="00CA3478">
        <w:t xml:space="preserve">fakte (z.B. Programmcodes, technische Zeichnungen, technische oder naturwissenschaftliche Modelle und Simulationen) in eigene technische Lösungsdokumente ist als Plagiat zu werten, wenn die Quelle nicht gekennzeichnet wird. Im Falle eines Täuschungsvorwurfs ist unbeschadet der Vorschriften des Verwaltungsverfahrensgesetzes </w:t>
      </w:r>
      <w:r w:rsidRPr="0004708B">
        <w:t xml:space="preserve">für das Land Nordrhein-Westfalen (VwVfG NRW) die oder der Vorsitzende des Prüfungsausschusses berechtigt, den Prüfling zur Ermittlung der beweiserheblichen Tatsachen zu befragen, um dem Prüfling die Möglichkeit der Stellungnahme zu eröffnen. Die Prüferinnen und Prüfer </w:t>
      </w:r>
      <w:r w:rsidR="00116B65" w:rsidRPr="0004708B">
        <w:t xml:space="preserve">und ggf. weitere Mitglieder des Prüfungsausschusses </w:t>
      </w:r>
      <w:r w:rsidRPr="0004708B">
        <w:t>können</w:t>
      </w:r>
      <w:r w:rsidRPr="00CA3478">
        <w:t xml:space="preserve"> zu der Befragung hinzugezogen werden. Im Falle eines mehrfachen oder sonstigen schwerwiegenden Täuschungsversuches (zum Beispiel bei extremen Plagiaten durch vollständige Übernahmen – oder geschickter Verschleierung derselben – längerer Textpassagen etc., die nicht als Zitate gekennzeichnet sind) kann das endgültige Nichtbestehen der Prüfung festgestellt werden. Zudem kann der Prüfling befristet oder endgültig e</w:t>
      </w:r>
      <w:r>
        <w:t>xmatrikuliert werden</w:t>
      </w:r>
      <w:r w:rsidR="007613CD">
        <w:t>.</w:t>
      </w:r>
    </w:p>
    <w:p w14:paraId="2EA3DD13" w14:textId="77777777" w:rsidR="007613CD" w:rsidRDefault="00CA3478" w:rsidP="00413167">
      <w:pPr>
        <w:pStyle w:val="FlietextTHnummeriert"/>
        <w:numPr>
          <w:ilvl w:val="0"/>
          <w:numId w:val="10"/>
        </w:numPr>
      </w:pPr>
      <w:r w:rsidRPr="00CA3478">
        <w:t>Wer den ordnungsgemäßen Ablauf der Prüfung stört, kann von der jeweiligen Prüferin oder dem jeweiligen Prüfer beziehungsweise der oder dem Aufsichtführenden, in der Regel nach Abmahnung, von der Fortsetzung der Prüfungsleistung ausgeschlossen werden; in diesem Fall gilt die betreffende Prüfungsleistung als „nicht ausreichend</w:t>
      </w:r>
      <w:r w:rsidR="004224CB">
        <w:t>“</w:t>
      </w:r>
      <w:r w:rsidRPr="00CA3478">
        <w:t xml:space="preserve"> (5,0) beziehungsweise „nicht bestanden</w:t>
      </w:r>
      <w:r w:rsidR="00461E3F">
        <w:t>“</w:t>
      </w:r>
      <w:r w:rsidRPr="00CA3478">
        <w:t xml:space="preserve"> bewertet.</w:t>
      </w:r>
    </w:p>
    <w:p w14:paraId="5F64F6A5" w14:textId="77777777" w:rsidR="0046724B" w:rsidRDefault="0046724B" w:rsidP="00413167">
      <w:pPr>
        <w:pStyle w:val="FlietextTHnummeriert"/>
        <w:numPr>
          <w:ilvl w:val="0"/>
          <w:numId w:val="10"/>
        </w:numPr>
      </w:pPr>
      <w:r>
        <w:t xml:space="preserve">Die oder der Betroffene kann verlangen, dass die Entscheidungen nach Absatz 3 und 4 vom Prüfungsausschuss überprüft werden. Die Gründe für Sanktionen nach den vorstehend genannten Absätzen 3 und 4 sind in einer Niederschrift über den Prüfungsverlauf (Protokoll) oder einem Vermerk aktenkundig zu machen. Die Wiederholung einer Prüfung kann in den Fällen des Absatzes 3 und 4 von der Erfüllung von Auflagen, etwa der erfolgreichen Teilnahme an </w:t>
      </w:r>
      <w:r>
        <w:rPr>
          <w:noProof/>
        </w:rPr>
        <w:t>einem</w:t>
      </w:r>
      <w:r>
        <w:t xml:space="preserve"> Seminar oder Workshop zum wissenschaftlichen Arbeiten, abhängig gemacht werden. </w:t>
      </w:r>
    </w:p>
    <w:p w14:paraId="3F57027D" w14:textId="77777777" w:rsidR="007613CD" w:rsidRDefault="0046724B" w:rsidP="00413167">
      <w:pPr>
        <w:pStyle w:val="FlietextTHnummeriert"/>
        <w:numPr>
          <w:ilvl w:val="0"/>
          <w:numId w:val="10"/>
        </w:numPr>
      </w:pPr>
      <w:r>
        <w:t>Der Täuschungsversuch (nach Absatz 3) bzw. Ordnungsverstoß (nach Absatz 4) kann darüber hinaus als Ordnungswidrigkeit mit einer Geldbuße geahndet werden. Näheres ist in § 63 Abs. 5 HG geregelt.</w:t>
      </w:r>
    </w:p>
    <w:p w14:paraId="08075A7E" w14:textId="77777777" w:rsidR="007613CD" w:rsidRDefault="007613CD" w:rsidP="00E461E0">
      <w:pPr>
        <w:pStyle w:val="berschrift1"/>
        <w:spacing w:before="720" w:after="240"/>
      </w:pPr>
      <w:bookmarkStart w:id="54" w:name="_Toc106871350"/>
      <w:r>
        <w:t>Modulprüfungen</w:t>
      </w:r>
      <w:bookmarkEnd w:id="54"/>
    </w:p>
    <w:p w14:paraId="1D274887" w14:textId="77777777" w:rsidR="007613CD" w:rsidRDefault="007613CD" w:rsidP="00E631E8">
      <w:pPr>
        <w:pStyle w:val="berschrift2"/>
        <w:spacing w:before="360" w:after="120"/>
      </w:pPr>
      <w:bookmarkStart w:id="55" w:name="_Ziel,_Umfang_und"/>
      <w:bookmarkStart w:id="56" w:name="_Toc106871351"/>
      <w:bookmarkEnd w:id="55"/>
      <w:r>
        <w:t>Ziel, Umfang und Form der Modulprüfungen</w:t>
      </w:r>
      <w:bookmarkEnd w:id="56"/>
    </w:p>
    <w:p w14:paraId="071611BA" w14:textId="77777777" w:rsidR="007613CD" w:rsidRDefault="00290702" w:rsidP="00413167">
      <w:pPr>
        <w:pStyle w:val="FlietextTHnummeriert"/>
        <w:numPr>
          <w:ilvl w:val="0"/>
          <w:numId w:val="13"/>
        </w:numPr>
      </w:pPr>
      <w:r w:rsidRPr="00290702">
        <w:t>Das Studium ist in einzelne Module unterteilt, die jeweils mit einer Prüfung, die auch aus mehreren Teilleistungen be</w:t>
      </w:r>
      <w:r w:rsidR="008F73CD">
        <w:t>stehen kann, abgeschlossen wer</w:t>
      </w:r>
      <w:r w:rsidRPr="00290702">
        <w:t>den und sich auf ein, höchstens zwei Studiensemester erstrecken. Die Kompetenzen eines Moduls können in einer oder mehreren Veranstaltungen mit un</w:t>
      </w:r>
      <w:r>
        <w:t>terschiedlichen Lehr- und Lern</w:t>
      </w:r>
      <w:r w:rsidRPr="00290702">
        <w:t xml:space="preserve">formen vermittelt werden. Die </w:t>
      </w:r>
      <w:r w:rsidRPr="00290702">
        <w:rPr>
          <w:noProof/>
        </w:rPr>
        <w:t>Modulprüfung</w:t>
      </w:r>
      <w:r w:rsidRPr="00290702">
        <w:t xml:space="preserve"> kann sich in mehrere einzelne Prüfungsleistungen mit gleicher oder unterschiedlicher Prüfungsform nach den</w:t>
      </w:r>
      <w:r w:rsidRPr="00D82926">
        <w:rPr>
          <w:rStyle w:val="THRot"/>
        </w:rPr>
        <w:t xml:space="preserve"> §§ 19 bis 22</w:t>
      </w:r>
      <w:r w:rsidRPr="00290702">
        <w:t xml:space="preserve"> untergliedern. In den Prüfungen soll anhand der in der Modulbeschreibung definierten intendierten Lernergebnisse festgestellt werden, ob und in welcher Qualität die Studierenden die intendierten Lernergebnisse der Module erreicht haben. </w:t>
      </w:r>
      <w:r w:rsidRPr="00290702">
        <w:lastRenderedPageBreak/>
        <w:t>Relevante Fachinhalte vorangegangener Module können vorausgesetzt werden. Jeder Prüfung immanent ist die Eigenständigkeit der Bearbeitung.</w:t>
      </w:r>
      <w:r w:rsidR="007613CD">
        <w:t xml:space="preserve"> </w:t>
      </w:r>
    </w:p>
    <w:p w14:paraId="74B2C643" w14:textId="77777777" w:rsidR="007613CD" w:rsidRDefault="007613CD" w:rsidP="00413167">
      <w:pPr>
        <w:pStyle w:val="FlietextTHnummeriert"/>
        <w:numPr>
          <w:ilvl w:val="0"/>
          <w:numId w:val="10"/>
        </w:numPr>
      </w:pPr>
      <w:r>
        <w:t>Lehrveranstaltungen und Prüfungen können auch in englischer Sprache abgehalten werden. Näheres ergibt sich aus den</w:t>
      </w:r>
      <w:r w:rsidRPr="00236394">
        <w:rPr>
          <w:rStyle w:val="THRot"/>
          <w:color w:val="C00000"/>
        </w:rPr>
        <w:t xml:space="preserve"> </w:t>
      </w:r>
      <w:r w:rsidR="007E3A31" w:rsidRPr="00290702">
        <w:rPr>
          <w:rStyle w:val="THRot"/>
        </w:rPr>
        <w:t>§§ 23, 24</w:t>
      </w:r>
      <w:r>
        <w:t xml:space="preserve"> sowie dem Studienverlaufsplan (Anlage 1) und dem </w:t>
      </w:r>
      <w:r>
        <w:rPr>
          <w:noProof/>
        </w:rPr>
        <w:t>Modulhandbuch</w:t>
      </w:r>
      <w:r>
        <w:t>.</w:t>
      </w:r>
    </w:p>
    <w:p w14:paraId="096CF34D" w14:textId="17D04C55" w:rsidR="007613CD" w:rsidRDefault="007613CD" w:rsidP="00413167">
      <w:pPr>
        <w:pStyle w:val="FlietextTHnummeriert"/>
        <w:numPr>
          <w:ilvl w:val="0"/>
          <w:numId w:val="10"/>
        </w:numPr>
      </w:pPr>
      <w:r>
        <w:t>Die Prüfungsform orientiert sich an den Erfordernissen des jeweiligen Moduls. Dabei sind schriftliche oder elektronische Klausurarbeiten (</w:t>
      </w:r>
      <w:hyperlink w:anchor="_Klausurarbeiten" w:tooltip="§ 19" w:history="1">
        <w:r w:rsidRPr="008F73CD">
          <w:rPr>
            <w:rStyle w:val="Hyperlink"/>
            <w:u w:val="none"/>
          </w:rPr>
          <w:t>§§ 19, 20</w:t>
        </w:r>
      </w:hyperlink>
      <w:r>
        <w:t xml:space="preserve">) mit einer Bearbeitungszeit von </w:t>
      </w:r>
      <w:ins w:id="57" w:author="Christian Noss (cnoss)" w:date="2023-10-29T11:23:00Z">
        <w:r w:rsidR="00BE4A01">
          <w:rPr>
            <w:rStyle w:val="THRot"/>
          </w:rPr>
          <w:t>60</w:t>
        </w:r>
      </w:ins>
      <w:del w:id="58" w:author="Christian Noss (cnoss)" w:date="2023-10-29T11:23:00Z">
        <w:r w:rsidRPr="00C669D7" w:rsidDel="00BE4A01">
          <w:rPr>
            <w:rStyle w:val="THRot"/>
          </w:rPr>
          <w:delText>xx</w:delText>
        </w:r>
      </w:del>
      <w:r>
        <w:t xml:space="preserve"> bis </w:t>
      </w:r>
      <w:ins w:id="59" w:author="Christian Noss (cnoss)" w:date="2023-10-29T11:23:00Z">
        <w:r w:rsidR="00BE4A01">
          <w:rPr>
            <w:rStyle w:val="THRot"/>
          </w:rPr>
          <w:t>120</w:t>
        </w:r>
      </w:ins>
      <w:del w:id="60" w:author="Christian Noss (cnoss)" w:date="2023-10-29T11:23:00Z">
        <w:r w:rsidRPr="00C669D7" w:rsidDel="00BE4A01">
          <w:rPr>
            <w:rStyle w:val="THRot"/>
          </w:rPr>
          <w:delText>yy</w:delText>
        </w:r>
      </w:del>
      <w:r>
        <w:t xml:space="preserve"> Minuten, mündliche Prüfungen (§ 21) von </w:t>
      </w:r>
      <w:ins w:id="61" w:author="Christian Noss (cnoss)" w:date="2023-10-29T11:23:00Z">
        <w:r w:rsidR="00BE4A01">
          <w:rPr>
            <w:rStyle w:val="THRot"/>
          </w:rPr>
          <w:t>20</w:t>
        </w:r>
      </w:ins>
      <w:del w:id="62" w:author="Christian Noss (cnoss)" w:date="2023-10-29T11:23:00Z">
        <w:r w:rsidRPr="00C669D7" w:rsidDel="00BE4A01">
          <w:rPr>
            <w:rStyle w:val="THRot"/>
          </w:rPr>
          <w:delText>xx</w:delText>
        </w:r>
      </w:del>
      <w:r>
        <w:t xml:space="preserve"> bis </w:t>
      </w:r>
      <w:ins w:id="63" w:author="Christian Noss (cnoss)" w:date="2023-10-29T11:23:00Z">
        <w:r w:rsidR="00BE4A01">
          <w:rPr>
            <w:rStyle w:val="THRot"/>
          </w:rPr>
          <w:t>45</w:t>
        </w:r>
      </w:ins>
      <w:del w:id="64" w:author="Christian Noss (cnoss)" w:date="2023-10-29T11:23:00Z">
        <w:r w:rsidRPr="00C669D7" w:rsidDel="00BE4A01">
          <w:rPr>
            <w:rStyle w:val="THRot"/>
          </w:rPr>
          <w:delText>yy</w:delText>
        </w:r>
      </w:del>
      <w:r>
        <w:t xml:space="preserve"> Minuten Dauer pro Prüfling und weitere Prüfungsformen (§ 22) sowie Kombinationen dieser Prüfungsformen zulässig. </w:t>
      </w:r>
    </w:p>
    <w:p w14:paraId="33BE874C" w14:textId="77777777" w:rsidR="007613CD" w:rsidRDefault="007613CD" w:rsidP="00413167">
      <w:pPr>
        <w:pStyle w:val="FlietextTHnummeriert"/>
        <w:numPr>
          <w:ilvl w:val="0"/>
          <w:numId w:val="10"/>
        </w:numPr>
      </w:pPr>
      <w:r>
        <w:t>Die Gesamtprüfungsbelastung der Studieren</w:t>
      </w:r>
      <w:r w:rsidR="008E464A">
        <w:t>den je Modulprüfung soll bei Mo</w:t>
      </w:r>
      <w:r>
        <w:t xml:space="preserve">dulprüfungen, die eine Kombination mehrerer Prüfungsformen beinhalten, nicht höher liegen, als bei Vorliegen von nur einer Prüfungsform. </w:t>
      </w:r>
    </w:p>
    <w:p w14:paraId="2F593C89" w14:textId="77777777" w:rsidR="007613CD" w:rsidRDefault="007613CD" w:rsidP="00413167">
      <w:pPr>
        <w:pStyle w:val="FlietextTHnummeriert"/>
        <w:numPr>
          <w:ilvl w:val="0"/>
          <w:numId w:val="10"/>
        </w:numPr>
      </w:pPr>
      <w:r>
        <w:t>Der Prüfungsausschuss legt in der Regel zu Beginn eines Semesters im Benehmen mit den Prüferinnen und Prüfern für jedes Modul die Prüfungsform und die Prüfungsmodalitäten unter Beachtung der Studierbarkeit und der Modulbeschreibung fest,</w:t>
      </w:r>
      <w:r w:rsidR="008F73CD">
        <w:t xml:space="preserve"> soweit nicht im Studienverlaufs</w:t>
      </w:r>
      <w:r>
        <w:t xml:space="preserve">plan oder im Modulhandbuch bereits verbindliche Regelungen enthalten sind. Besteht die </w:t>
      </w:r>
      <w:r>
        <w:rPr>
          <w:noProof/>
        </w:rPr>
        <w:t>Prüfung</w:t>
      </w:r>
      <w:r>
        <w:t xml:space="preserve"> innerhalb eines Moduls aus mehreren Einzelleistungen oder einer Kombination unterschiedlicher Prüfungsformen, ist darüber hinaus auch die Gewichtung der einzelnen Prüfungsteile </w:t>
      </w:r>
      <w:r w:rsidRPr="00726EF8">
        <w:t xml:space="preserve">zueinander festzulegen. Ist keine besondere Gewichtung festgelegt, ist die Gesamtnote nach </w:t>
      </w:r>
      <w:hyperlink w:anchor="_Bewertung_von_Prüfungsleistungen" w:tooltip="§ 11" w:history="1">
        <w:r w:rsidRPr="00726EF8">
          <w:rPr>
            <w:rStyle w:val="Hyperlink"/>
            <w:u w:val="none"/>
          </w:rPr>
          <w:t>§ 11</w:t>
        </w:r>
      </w:hyperlink>
      <w:r w:rsidRPr="00726EF8">
        <w:t xml:space="preserve"> Abs. 5 aus de</w:t>
      </w:r>
      <w:r>
        <w:t>m arithmetischen Mittel der jeweiligen Einzelbewertungen zu bilden.</w:t>
      </w:r>
    </w:p>
    <w:p w14:paraId="0D742A04" w14:textId="728B3108" w:rsidR="007613CD" w:rsidRDefault="007613CD" w:rsidP="00413167">
      <w:pPr>
        <w:pStyle w:val="FlietextTHnummeriert"/>
        <w:numPr>
          <w:ilvl w:val="0"/>
          <w:numId w:val="10"/>
        </w:numPr>
      </w:pPr>
      <w:r>
        <w:t xml:space="preserve">Der Prüfungszeitraum für die Klausuren und mündlichen Prüfungen wird vom Prüfungsausschuss </w:t>
      </w:r>
      <w:r w:rsidRPr="0004708B">
        <w:t>in der Regel einen Monat</w:t>
      </w:r>
      <w:r w:rsidR="00C669D7" w:rsidRPr="0004708B">
        <w:t xml:space="preserve"> vor dem Prüfungszeitraum im Be</w:t>
      </w:r>
      <w:r w:rsidRPr="0004708B">
        <w:t xml:space="preserve">nehmen mit den Prüferinnen und Prüfern für alle Studierenden der jeweiligen Modulprüfung einheitlich und verbindlich festgelegt. Die </w:t>
      </w:r>
      <w:r w:rsidR="00CE2BE6" w:rsidRPr="0004708B">
        <w:t xml:space="preserve">elektronische </w:t>
      </w:r>
      <w:r w:rsidRPr="0004708B">
        <w:t>Bekanntgabe</w:t>
      </w:r>
      <w:r>
        <w:t xml:space="preserve"> ist ausreichend.</w:t>
      </w:r>
    </w:p>
    <w:p w14:paraId="3C7C918D" w14:textId="77777777" w:rsidR="00D82926" w:rsidRDefault="00792885" w:rsidP="00D82926">
      <w:pPr>
        <w:pStyle w:val="FlietextTHnummeriert"/>
        <w:numPr>
          <w:ilvl w:val="0"/>
          <w:numId w:val="10"/>
        </w:numPr>
      </w:pPr>
      <w:r>
        <w:t>I</w:t>
      </w:r>
      <w:r w:rsidR="007613CD">
        <w:t xml:space="preserve">m Falle weiterer Prüfungsformen </w:t>
      </w:r>
      <w:r w:rsidR="00EC6318">
        <w:t xml:space="preserve">(§ 22) </w:t>
      </w:r>
      <w:r w:rsidR="007613CD">
        <w:t>legt die Prüf</w:t>
      </w:r>
      <w:r w:rsidR="00C669D7">
        <w:t>erin oder der Prüfer den Termin</w:t>
      </w:r>
      <w:r w:rsidR="007613CD">
        <w:t xml:space="preserve">plan für die Erbringung der Prüfungsleistungen </w:t>
      </w:r>
      <w:r w:rsidR="00C669D7">
        <w:t>im ersten Viertel der Veranstal</w:t>
      </w:r>
      <w:r w:rsidR="007613CD">
        <w:t xml:space="preserve">tung fest und zeigt dies dem Prüfungsausschuss an. In dieser Zeitspanne gibt die Prüferin oder der Prüfer den Terminplan für die Erbringung der Prüfungsleistungen bekannt. </w:t>
      </w:r>
      <w:r w:rsidR="00D82926" w:rsidRPr="00D82926">
        <w:t xml:space="preserve">Die elektronische Bekanntgabe ist ausreichend. § 18 Abs. 1 Satz </w:t>
      </w:r>
      <w:r w:rsidR="009E27D9">
        <w:t>3</w:t>
      </w:r>
      <w:r w:rsidR="00D82926">
        <w:t xml:space="preserve"> und </w:t>
      </w:r>
      <w:r w:rsidR="009E27D9">
        <w:t>4</w:t>
      </w:r>
      <w:r w:rsidR="00D82926">
        <w:t xml:space="preserve"> findet keine Anwendung</w:t>
      </w:r>
      <w:r w:rsidR="007613CD">
        <w:t>.</w:t>
      </w:r>
    </w:p>
    <w:p w14:paraId="11E8AD9C" w14:textId="77777777" w:rsidR="00D82926" w:rsidRDefault="00D82926" w:rsidP="00D82926">
      <w:pPr>
        <w:pStyle w:val="FlietextTH"/>
      </w:pPr>
      <w:r>
        <w:br w:type="page"/>
      </w:r>
    </w:p>
    <w:p w14:paraId="2658F5EB" w14:textId="77777777" w:rsidR="007613CD" w:rsidRDefault="007613CD" w:rsidP="00792885">
      <w:pPr>
        <w:pStyle w:val="berschrift2"/>
        <w:spacing w:before="360" w:after="120"/>
      </w:pPr>
      <w:bookmarkStart w:id="65" w:name="_Zulassung_zu_Modulprüfungen"/>
      <w:bookmarkStart w:id="66" w:name="_Toc106871352"/>
      <w:bookmarkEnd w:id="65"/>
      <w:r>
        <w:lastRenderedPageBreak/>
        <w:t>Zulassung zu Modulprüfungen</w:t>
      </w:r>
      <w:bookmarkEnd w:id="66"/>
    </w:p>
    <w:p w14:paraId="3DDEED59" w14:textId="77777777" w:rsidR="007613CD" w:rsidRDefault="007613CD" w:rsidP="00413167">
      <w:pPr>
        <w:pStyle w:val="FlietextTHnummeriert"/>
        <w:numPr>
          <w:ilvl w:val="0"/>
          <w:numId w:val="14"/>
        </w:numPr>
      </w:pPr>
      <w:r>
        <w:t xml:space="preserve">Die Teilnahme an einer Prüfung setzt die Zulassung zu dieser voraus. Der Antrag auf Zulassung ist in dem vom Prüfungsausschuss festgesetzten Anmeldungszeitraum über das vom Studierenden- und Prüfungsservice zur Verfügung gestellte elektronische An- und Abmeldeverfahren oder in Ausnahmefällen schriftlich an den Studierenden- und Prüfungsservice zu richten. Die Studentin oder der Student muss sich durch Einsicht in das elektronische Prüfungsverwaltungssystem davon überzeugen, dass die Anmeldung korrekt vermerkt ist. </w:t>
      </w:r>
    </w:p>
    <w:p w14:paraId="2C4432EB" w14:textId="77777777" w:rsidR="007613CD" w:rsidRPr="00F91963" w:rsidRDefault="007613CD" w:rsidP="00413167">
      <w:pPr>
        <w:pStyle w:val="FlietextTHnummeriert"/>
        <w:numPr>
          <w:ilvl w:val="0"/>
          <w:numId w:val="14"/>
        </w:numPr>
      </w:pPr>
      <w:r>
        <w:t>Zu einer Prüfung kann nur zugelassen werd</w:t>
      </w:r>
      <w:r w:rsidR="000C3D93">
        <w:t>en, wer an der Technischen Hoch</w:t>
      </w:r>
      <w:r>
        <w:t xml:space="preserve">schule Köln als </w:t>
      </w:r>
      <w:r w:rsidRPr="00F91963">
        <w:t>Studentin oder Student eingeschrieben oder als Zweithörer oder Zweithörerin nach § 52 Abs. 1 und 2 HG zugelassen ist.</w:t>
      </w:r>
    </w:p>
    <w:p w14:paraId="4F623511" w14:textId="5C0A9E31" w:rsidR="00432940" w:rsidRPr="00F91963" w:rsidRDefault="007613CD" w:rsidP="00432940">
      <w:pPr>
        <w:pStyle w:val="FlietextTHnummeriert"/>
        <w:numPr>
          <w:ilvl w:val="0"/>
          <w:numId w:val="14"/>
        </w:numPr>
      </w:pPr>
      <w:r w:rsidRPr="00F91963">
        <w:t>Für die Zulassung zu den Modulprüfungen kann das Bestehen von Prüfungsvorleistungen, Praktika, semsterbegleitenden Tei</w:t>
      </w:r>
      <w:r w:rsidR="00792885" w:rsidRPr="00F91963">
        <w:t>lleistungen oder weiterer Modul</w:t>
      </w:r>
      <w:r w:rsidRPr="00F91963">
        <w:t>prüfungen zur Voraussetzung gemacht werden</w:t>
      </w:r>
      <w:r w:rsidR="00585338" w:rsidRPr="00F91963">
        <w:t xml:space="preserve">. Des </w:t>
      </w:r>
      <w:proofErr w:type="spellStart"/>
      <w:r w:rsidR="00585338" w:rsidRPr="00F91963">
        <w:t>Weiteren</w:t>
      </w:r>
      <w:proofErr w:type="spellEnd"/>
      <w:r w:rsidR="00585338" w:rsidRPr="00F91963">
        <w:t xml:space="preserve"> kann für die Zulassung zur Modulprüfung eine Anwesenheitspflicht festgelegt werden. </w:t>
      </w:r>
      <w:r w:rsidR="00432940" w:rsidRPr="00F91963">
        <w:t>Anwesenheits</w:t>
      </w:r>
      <w:r w:rsidR="0031653D" w:rsidRPr="00F91963">
        <w:t>pflichten</w:t>
      </w:r>
      <w:r w:rsidR="00432940" w:rsidRPr="00F91963">
        <w:t xml:space="preserve"> müssen geeignet, erforderlich und angemessen sein, um das Lernziel zu erreichen. </w:t>
      </w:r>
      <w:r w:rsidR="0031653D" w:rsidRPr="00F91963">
        <w:t>Somit muss gewährleistet sein,</w:t>
      </w:r>
      <w:r w:rsidR="00432940" w:rsidRPr="00F91963">
        <w:t xml:space="preserve"> dass es kein milderes Mittel gibt, das Lernziel zu erreichen. D</w:t>
      </w:r>
      <w:r w:rsidR="00475C86" w:rsidRPr="00F91963">
        <w:t>er Umfang d</w:t>
      </w:r>
      <w:r w:rsidR="00432940" w:rsidRPr="00F91963">
        <w:t xml:space="preserve">er Mindestpräsenz muss </w:t>
      </w:r>
      <w:r w:rsidR="00475C86" w:rsidRPr="00F91963">
        <w:t>seiner</w:t>
      </w:r>
      <w:r w:rsidR="00432940" w:rsidRPr="00F91963">
        <w:t xml:space="preserve">seits geeignet, erforderlich und angemessen in Bezug auf das Lernziel sein. </w:t>
      </w:r>
    </w:p>
    <w:p w14:paraId="059AA2E6" w14:textId="61720D3E" w:rsidR="007613CD" w:rsidRPr="00F91963" w:rsidRDefault="00432940" w:rsidP="00432940">
      <w:pPr>
        <w:pStyle w:val="FlietextTHnummeriert"/>
        <w:numPr>
          <w:ilvl w:val="0"/>
          <w:numId w:val="0"/>
        </w:numPr>
        <w:ind w:left="454"/>
      </w:pPr>
      <w:r w:rsidRPr="00F91963">
        <w:t>Näheres in Bezug auf Prüfungsvorleistungen und Anwesenheits</w:t>
      </w:r>
      <w:r w:rsidR="00847D19" w:rsidRPr="00F91963">
        <w:t>pflichten</w:t>
      </w:r>
      <w:r w:rsidRPr="00F91963">
        <w:t xml:space="preserve"> regeln </w:t>
      </w:r>
      <w:hyperlink w:anchor="_Modulprüfungen" w:tooltip="§ 24" w:history="1">
        <w:r w:rsidRPr="00F91963">
          <w:rPr>
            <w:rStyle w:val="Hyperlink"/>
            <w:u w:val="none"/>
          </w:rPr>
          <w:t>§ 24</w:t>
        </w:r>
      </w:hyperlink>
      <w:r w:rsidRPr="00F91963">
        <w:t xml:space="preserve"> in Verbindung mit dem Studienverlaufsplan (</w:t>
      </w:r>
      <w:hyperlink w:anchor="Anlage" w:tooltip="Anlage" w:history="1">
        <w:r w:rsidRPr="00F91963">
          <w:rPr>
            <w:rStyle w:val="Hyperlink"/>
            <w:u w:val="none"/>
          </w:rPr>
          <w:t>Anlage 1</w:t>
        </w:r>
      </w:hyperlink>
      <w:r w:rsidRPr="00F91963">
        <w:rPr>
          <w:rStyle w:val="THRot"/>
        </w:rPr>
        <w:t>a/b</w:t>
      </w:r>
      <w:r w:rsidRPr="00F91963">
        <w:t xml:space="preserve">) </w:t>
      </w:r>
      <w:r w:rsidRPr="002C5E02">
        <w:rPr>
          <w:rStyle w:val="THRot"/>
        </w:rPr>
        <w:t>und ergänzend das Modulhandbuch</w:t>
      </w:r>
      <w:r w:rsidRPr="00F91963">
        <w:t xml:space="preserve">. Etwaige Änderungen im Modulhandbuch werden zu Beginn </w:t>
      </w:r>
      <w:r w:rsidR="00B766AD" w:rsidRPr="00F91963">
        <w:t>eines Semesters durch den Prüfungsausschuss im Benehmen mit den Prüferinnen und Prüfern für jedes Modul festgelegt und für das jeweilige Semester entsprechend versioniert aufbewahrt im Prüfungsausschuss.</w:t>
      </w:r>
    </w:p>
    <w:p w14:paraId="1867FD3E" w14:textId="6DDE4ECC" w:rsidR="007613CD" w:rsidRPr="00F91963" w:rsidRDefault="007613CD" w:rsidP="00413167">
      <w:pPr>
        <w:pStyle w:val="FlietextTHnummeriert"/>
        <w:numPr>
          <w:ilvl w:val="0"/>
          <w:numId w:val="14"/>
        </w:numPr>
        <w:rPr>
          <w:color w:val="auto"/>
        </w:rPr>
      </w:pPr>
      <w:r w:rsidRPr="00F91963">
        <w:t xml:space="preserve">Die in dem Zulassungsantrag genannten Module aus </w:t>
      </w:r>
      <w:r w:rsidR="00352375" w:rsidRPr="00F91963">
        <w:t>dem Bereich</w:t>
      </w:r>
      <w:r w:rsidRPr="00F91963">
        <w:t xml:space="preserve"> </w:t>
      </w:r>
      <w:r w:rsidR="005D49A9" w:rsidRPr="00F91963">
        <w:t xml:space="preserve">der </w:t>
      </w:r>
      <w:r w:rsidRPr="00F91963">
        <w:t>Wahlpflichtmodule, in denen der Prüfling die Modulprüfung ablegen</w:t>
      </w:r>
      <w:r w:rsidRPr="00F91963">
        <w:rPr>
          <w:color w:val="auto"/>
        </w:rPr>
        <w:t xml:space="preserve"> möchte,</w:t>
      </w:r>
      <w:r w:rsidRPr="00F91963">
        <w:rPr>
          <w:rStyle w:val="THRot"/>
        </w:rPr>
        <w:t xml:space="preserve"> </w:t>
      </w:r>
      <w:r w:rsidRPr="00F91963">
        <w:rPr>
          <w:rStyle w:val="THRot"/>
          <w:color w:val="auto"/>
        </w:rPr>
        <w:t>sind</w:t>
      </w:r>
      <w:r w:rsidRPr="00F91963">
        <w:rPr>
          <w:rStyle w:val="THRot"/>
        </w:rPr>
        <w:t xml:space="preserve"> m</w:t>
      </w:r>
      <w:r w:rsidR="001F747D" w:rsidRPr="00F91963">
        <w:rPr>
          <w:rStyle w:val="THRot"/>
        </w:rPr>
        <w:t xml:space="preserve">it </w:t>
      </w:r>
      <w:r w:rsidR="00331E32" w:rsidRPr="00F91963">
        <w:rPr>
          <w:rStyle w:val="THRot"/>
        </w:rPr>
        <w:t xml:space="preserve">der </w:t>
      </w:r>
      <w:r w:rsidR="001F747D" w:rsidRPr="00F91963">
        <w:rPr>
          <w:rStyle w:val="THRot"/>
        </w:rPr>
        <w:t>Anmeldung zur Prüfung</w:t>
      </w:r>
      <w:r w:rsidRPr="00F91963">
        <w:rPr>
          <w:rStyle w:val="THRot"/>
        </w:rPr>
        <w:t xml:space="preserve"> </w:t>
      </w:r>
      <w:r w:rsidRPr="00F91963">
        <w:rPr>
          <w:rStyle w:val="THRot"/>
          <w:color w:val="auto"/>
        </w:rPr>
        <w:t xml:space="preserve">verbindlich festgelegt. </w:t>
      </w:r>
      <w:r w:rsidRPr="00F91963">
        <w:rPr>
          <w:color w:val="auto"/>
        </w:rPr>
        <w:t xml:space="preserve">Im Übrigen gilt </w:t>
      </w:r>
      <w:r w:rsidR="006956B8" w:rsidRPr="00F91963">
        <w:rPr>
          <w:color w:val="auto"/>
        </w:rPr>
        <w:t xml:space="preserve">§ 17 </w:t>
      </w:r>
      <w:r w:rsidRPr="00F91963">
        <w:rPr>
          <w:color w:val="auto"/>
        </w:rPr>
        <w:t>Absatz 6.</w:t>
      </w:r>
    </w:p>
    <w:p w14:paraId="686AE307" w14:textId="59CDA9DA" w:rsidR="007613CD" w:rsidRPr="00F91963" w:rsidRDefault="007613CD" w:rsidP="00413167">
      <w:pPr>
        <w:pStyle w:val="FlietextTHnummeriert"/>
        <w:numPr>
          <w:ilvl w:val="0"/>
          <w:numId w:val="14"/>
        </w:numPr>
      </w:pPr>
      <w:r w:rsidRPr="00F91963">
        <w:t xml:space="preserve">Dem Antrag ist bei mündlichen Prüfungen eine Erklärung beizufügen oder nachzureichen, </w:t>
      </w:r>
      <w:r w:rsidR="00EE3114" w:rsidRPr="00F91963">
        <w:t>wenn</w:t>
      </w:r>
      <w:r w:rsidRPr="00F91963">
        <w:t xml:space="preserve"> der Teilnahme von Studierenden des gleichen Studiengangs als Zuhörerinnen u</w:t>
      </w:r>
      <w:r w:rsidR="00792885" w:rsidRPr="00F91963">
        <w:t>nd Zuhörer widersprochen wird</w:t>
      </w:r>
      <w:r w:rsidR="00FE71F5" w:rsidRPr="00F91963">
        <w:t xml:space="preserve">, siehe § </w:t>
      </w:r>
      <w:r w:rsidR="00534788" w:rsidRPr="00F91963">
        <w:t>21</w:t>
      </w:r>
      <w:r w:rsidR="00FE71F5" w:rsidRPr="00F91963">
        <w:t xml:space="preserve"> Abs. 3.</w:t>
      </w:r>
    </w:p>
    <w:p w14:paraId="67946386" w14:textId="77777777" w:rsidR="007613CD" w:rsidRDefault="007613CD" w:rsidP="00413167">
      <w:pPr>
        <w:pStyle w:val="FlietextTHnummeriert"/>
        <w:numPr>
          <w:ilvl w:val="0"/>
          <w:numId w:val="14"/>
        </w:numPr>
      </w:pPr>
      <w:r w:rsidRPr="00F91963">
        <w:t>Der Antrag auf Zulassung zu einer Modulprüfung kann beim Studierenden- und</w:t>
      </w:r>
      <w:r w:rsidRPr="00FD5321">
        <w:t xml:space="preserve"> Prüfungsservice über das zur Verfügung gestel</w:t>
      </w:r>
      <w:r w:rsidR="00792885" w:rsidRPr="00FD5321">
        <w:t>lte elektronische An- und Abmel</w:t>
      </w:r>
      <w:r w:rsidRPr="00FD5321">
        <w:t>deverfahren oder in Ausnahmefällen schriftlic</w:t>
      </w:r>
      <w:r w:rsidR="00792885" w:rsidRPr="00FD5321">
        <w:t>h bis eine Woche vor dem festge</w:t>
      </w:r>
      <w:r w:rsidRPr="00FD5321">
        <w:t xml:space="preserve">setzten Prüfungstermin ohne Anrechnung auf die Zahl der möglichen Prüfungsversuche zurückgenommen werden. Der Rücktritt von </w:t>
      </w:r>
      <w:r w:rsidRPr="00FD5321">
        <w:rPr>
          <w:noProof/>
        </w:rPr>
        <w:t>einem</w:t>
      </w:r>
      <w:r w:rsidRPr="00FD5321">
        <w:t xml:space="preserve"> ersten Prüfungsversuch hebt a</w:t>
      </w:r>
      <w:r>
        <w:t>uch die verbindliche Festlegung eines Wahlpflichtmoduls nach Absatz 4 auf.</w:t>
      </w:r>
    </w:p>
    <w:p w14:paraId="42BAFFAB" w14:textId="77777777" w:rsidR="007613CD" w:rsidRDefault="007613CD" w:rsidP="00413167">
      <w:pPr>
        <w:pStyle w:val="FlietextTHnummeriert"/>
        <w:numPr>
          <w:ilvl w:val="0"/>
          <w:numId w:val="10"/>
        </w:numPr>
      </w:pPr>
      <w:r>
        <w:t>Die Zulassung ist zu versagen, wenn</w:t>
      </w:r>
    </w:p>
    <w:p w14:paraId="1AEF23DB" w14:textId="77777777" w:rsidR="007613CD" w:rsidRPr="00FC595A" w:rsidRDefault="007613CD" w:rsidP="007E4B45">
      <w:pPr>
        <w:pStyle w:val="Aufzhlunga-b-cTHeingerckt"/>
        <w:numPr>
          <w:ilvl w:val="1"/>
          <w:numId w:val="50"/>
        </w:numPr>
      </w:pPr>
      <w:r>
        <w:t xml:space="preserve">die </w:t>
      </w:r>
      <w:r w:rsidRPr="00FC595A">
        <w:t xml:space="preserve">in Absätzen 1 bis 4 genannten Voraussetzungen nicht erfüllt sind oder </w:t>
      </w:r>
    </w:p>
    <w:p w14:paraId="633F4F24" w14:textId="77777777" w:rsidR="007613CD" w:rsidRPr="00FC595A" w:rsidRDefault="007613CD" w:rsidP="00413167">
      <w:pPr>
        <w:pStyle w:val="Aufzhlunga-b-cTHeingerckt"/>
      </w:pPr>
      <w:r w:rsidRPr="00FC595A">
        <w:t xml:space="preserve">Unterlagen unvollständig sind und nicht bis zu dem vom Prüfungsausschuss festgesetzten Termin ergänzt werden oder </w:t>
      </w:r>
    </w:p>
    <w:p w14:paraId="0ECBF5F7" w14:textId="77777777" w:rsidR="00E438FE" w:rsidRDefault="007613CD" w:rsidP="00413167">
      <w:pPr>
        <w:pStyle w:val="Aufzhlunga-b-cTHeingerckt"/>
      </w:pPr>
      <w:r w:rsidRPr="00FC595A">
        <w:t>die oder der Studierende</w:t>
      </w:r>
      <w:r>
        <w:t xml:space="preserve"> im Geltungsbereich des Grundgesetzes </w:t>
      </w:r>
    </w:p>
    <w:p w14:paraId="41A7CF0F" w14:textId="77777777" w:rsidR="007613CD" w:rsidRDefault="007613CD" w:rsidP="00FD5321">
      <w:pPr>
        <w:pStyle w:val="AufzhlungStrichTH2xeingerckt"/>
        <w:spacing w:before="120" w:after="120"/>
      </w:pPr>
      <w:r>
        <w:t xml:space="preserve">die Bachelor- oder eine sonstige Abschlussprüfung im gleichen Studiengang oder </w:t>
      </w:r>
    </w:p>
    <w:p w14:paraId="5DBF537B" w14:textId="77777777" w:rsidR="00077FFD" w:rsidRDefault="007613CD" w:rsidP="00E90831">
      <w:pPr>
        <w:pStyle w:val="AufzhlungStrichTH2xeingerckt"/>
        <w:spacing w:before="120" w:after="120"/>
      </w:pPr>
      <w:r>
        <w:t>eine entsprechende Prüfung in einem Studiengang mit erheblicher inhaltlicher Nähe</w:t>
      </w:r>
    </w:p>
    <w:p w14:paraId="0FF27825" w14:textId="77777777" w:rsidR="007613CD" w:rsidRDefault="007613CD" w:rsidP="00077FFD">
      <w:pPr>
        <w:pStyle w:val="FlietextTHeingerckt"/>
        <w:ind w:firstLine="340"/>
      </w:pPr>
      <w:r>
        <w:t xml:space="preserve">endgültig nicht bestanden hat. </w:t>
      </w:r>
    </w:p>
    <w:p w14:paraId="63F7CA7A" w14:textId="77777777" w:rsidR="007613CD" w:rsidRDefault="007613CD" w:rsidP="00A05824">
      <w:pPr>
        <w:pStyle w:val="FlietextTHeingerckt"/>
      </w:pPr>
      <w:r>
        <w:t>Im Übrigen darf die Zulassung nur versagt werden, wenn die oder der Studiere</w:t>
      </w:r>
      <w:r w:rsidR="00EB44FA">
        <w:t>n</w:t>
      </w:r>
      <w:r>
        <w:t>de im gleichen Studiengang an einer anderen Hochschule im Geltungsbereich des Grundgesetzes den Prüfungsanspruch, z.B. durch Versäumen einer Wiederholungsfrist, verloren hat.</w:t>
      </w:r>
    </w:p>
    <w:p w14:paraId="341F9C83" w14:textId="77777777" w:rsidR="007613CD" w:rsidRDefault="007613CD" w:rsidP="00A05824">
      <w:pPr>
        <w:pStyle w:val="berschrift2"/>
        <w:spacing w:before="360" w:after="120"/>
      </w:pPr>
      <w:bookmarkStart w:id="67" w:name="_Durchführung_von_Modulprüfungen"/>
      <w:bookmarkStart w:id="68" w:name="_Toc106871353"/>
      <w:bookmarkEnd w:id="67"/>
      <w:r>
        <w:lastRenderedPageBreak/>
        <w:t>Durchführung von Modulprüfungen</w:t>
      </w:r>
      <w:bookmarkEnd w:id="68"/>
    </w:p>
    <w:p w14:paraId="3BC42089" w14:textId="77777777" w:rsidR="007613CD" w:rsidRDefault="00FD5321" w:rsidP="00413167">
      <w:pPr>
        <w:pStyle w:val="FlietextTHnummeriert"/>
        <w:numPr>
          <w:ilvl w:val="0"/>
          <w:numId w:val="15"/>
        </w:numPr>
      </w:pPr>
      <w:r w:rsidRPr="00FD5321">
        <w:t>Für die Modulprüfungen nach §§ 19 bis 21 ist in der Regel ein Prüfungstermin in jedem Semester anzusetzen. Jede Prüfung ist jedoch mindestens einmal jährlich anzubieten. Prüfungen sollen, soweit die Prüfung nicht semesterbegleitend stattfindet, innerhalb von Prüfungszeiträumen stattfinden, die vom Prüfungsausschuss festgesetzt und bei Semesterbeginn oder zum Ende des vorhergehenden Semesters bekannt gegeben werden. Prüfungstermine sollen so angesetzt werden, dass infolge der Terminierung keine Lehrveranstaltungen ausfallen. Der Prüfungsausschuss kann beschließen und muss rechtzeitig kommunizieren, in welcher Form eine Prüfung stattfindet, um ausreichend Zeit für mögliche Anträge der Studierenden (z.B. nach Absatz 4) zu gewährleisten</w:t>
      </w:r>
      <w:r w:rsidR="009E27D9">
        <w:t>.</w:t>
      </w:r>
      <w:r w:rsidRPr="00FD5321">
        <w:t xml:space="preserve"> Prüfungen in der Form der Klausur und mündliche Prüfungen werden in der Regel in Präsenz in Räumen der Hochschule abgenommen. Prüfungsabläufe (insbesondere bei mündlichen Prüfungen einschließlich Präsentationen) sollen </w:t>
      </w:r>
      <w:r>
        <w:t>hinreichend dokumentiert werden</w:t>
      </w:r>
      <w:r w:rsidR="007613CD">
        <w:t>.</w:t>
      </w:r>
    </w:p>
    <w:p w14:paraId="6E210487" w14:textId="77777777" w:rsidR="007613CD" w:rsidRDefault="007613CD" w:rsidP="00413167">
      <w:pPr>
        <w:pStyle w:val="FlietextTHnummeriert"/>
        <w:numPr>
          <w:ilvl w:val="0"/>
          <w:numId w:val="10"/>
        </w:numPr>
      </w:pPr>
      <w:r>
        <w:t>Die Termine der einzelnen Prüfungen und die Zulassung zur Prüfung werden den Studierenden rechtzeitig, in der Regel mindestens zwei Wochen vor der betreffenden Prüfung, bekannt gegeben.</w:t>
      </w:r>
      <w:r w:rsidR="00FD5321" w:rsidRPr="00FD5321">
        <w:t xml:space="preserve"> Die elektronische Bekanntgabe ist ausreichend.</w:t>
      </w:r>
    </w:p>
    <w:p w14:paraId="03B7AA4E" w14:textId="77777777" w:rsidR="00BC0B5B" w:rsidRPr="002C5E02" w:rsidRDefault="007F164B" w:rsidP="00413167">
      <w:pPr>
        <w:pStyle w:val="FlietextTHnummeriert"/>
        <w:numPr>
          <w:ilvl w:val="0"/>
          <w:numId w:val="10"/>
        </w:numPr>
      </w:pPr>
      <w:r w:rsidRPr="00F2665F">
        <w:rPr>
          <w:rFonts w:eastAsia="Arial" w:cs="Arial"/>
          <w:color w:val="auto"/>
          <w:lang w:eastAsia="en-US"/>
        </w:rPr>
        <w:t xml:space="preserve">Modulprüfungen können als Präsenzprüfung an den Standorten der Hochschule oder als Fernprüfung außerhalb der Standorte der Hochschule (Remote-Prüfungen) durchgeführt werden. Dabei können Modulprüfungen jeweils analog oder in elektronischer Form bzw. bei mündlichen Prüfungen in elektronischer Kommunikation unter Nutzung der von der Hochschule zur Verfügung gestellten Software und Lernplattformen abgenommen werden. Sie müssen dabei dem Grundsatz der prüfungsrechtlichen Gleichbehandlung Rechnung tragen. Studierende haben sich auf Verlangen mit einem amtlichen Lichtbildausweis und dem Studierendenausweis </w:t>
      </w:r>
      <w:r>
        <w:rPr>
          <w:rFonts w:eastAsia="Arial" w:cs="Arial"/>
          <w:color w:val="auto"/>
          <w:lang w:eastAsia="en-US"/>
        </w:rPr>
        <w:br/>
      </w:r>
      <w:r w:rsidRPr="002C5E02">
        <w:rPr>
          <w:rFonts w:eastAsia="Arial" w:cs="Arial"/>
          <w:color w:val="auto"/>
          <w:lang w:eastAsia="en-US"/>
        </w:rPr>
        <w:t>(</w:t>
      </w:r>
      <w:proofErr w:type="spellStart"/>
      <w:r w:rsidRPr="002C5E02">
        <w:rPr>
          <w:rFonts w:eastAsia="Arial" w:cs="Arial"/>
          <w:color w:val="auto"/>
          <w:lang w:eastAsia="en-US"/>
        </w:rPr>
        <w:t>MultiCa</w:t>
      </w:r>
      <w:proofErr w:type="spellEnd"/>
      <w:r w:rsidRPr="002C5E02">
        <w:rPr>
          <w:rFonts w:eastAsia="Arial" w:cs="Arial"/>
          <w:color w:val="auto"/>
          <w:lang w:eastAsia="en-US"/>
        </w:rPr>
        <w:t xml:space="preserve">) auszuweisen. </w:t>
      </w:r>
    </w:p>
    <w:p w14:paraId="380D1E2B" w14:textId="51A86B8F" w:rsidR="007F164B" w:rsidRDefault="005D49A9" w:rsidP="00BC0B5B">
      <w:pPr>
        <w:pStyle w:val="FlietextTHeingerckt"/>
      </w:pPr>
      <w:r w:rsidRPr="002C5E02">
        <w:t xml:space="preserve">Zur </w:t>
      </w:r>
      <w:r w:rsidR="007F164B" w:rsidRPr="002C5E02">
        <w:t xml:space="preserve">Authentifizierung </w:t>
      </w:r>
      <w:r w:rsidRPr="002C5E02">
        <w:t>des Prüflings bei einer Fernprüfung ist eine Eigenständigkeitserklärung vorzulegen</w:t>
      </w:r>
      <w:r w:rsidR="007F164B" w:rsidRPr="002C5E02">
        <w:t>, mit der sie bzw. er versichert, die zu prüfende Person zu sein, keine unzulässigen Hilfsmittel zu verwenden oder verwendet zu haben und sich bewusst zu sein, dass eine Täuschung oder ein Täuschungsversuch entsprechend d</w:t>
      </w:r>
      <w:r w:rsidR="009E27D9" w:rsidRPr="002C5E02">
        <w:t>ies</w:t>
      </w:r>
      <w:r w:rsidR="007F164B" w:rsidRPr="002C5E02">
        <w:t xml:space="preserve">er Prüfungsordnung geahndet wird. </w:t>
      </w:r>
      <w:r w:rsidRPr="002C5E02">
        <w:t xml:space="preserve">Für elektronische Fernklausuren gilt § 19 Abs. 5. Die </w:t>
      </w:r>
      <w:r w:rsidR="007F164B" w:rsidRPr="002C5E02">
        <w:t xml:space="preserve">Hochschule </w:t>
      </w:r>
      <w:r w:rsidRPr="002C5E02">
        <w:t xml:space="preserve">kann </w:t>
      </w:r>
      <w:r w:rsidR="007F164B" w:rsidRPr="002C5E02">
        <w:t xml:space="preserve">nach § 63 Abs. 5 Satz 1 HG </w:t>
      </w:r>
      <w:r w:rsidRPr="002C5E02">
        <w:t xml:space="preserve">verlangen, dass </w:t>
      </w:r>
      <w:r w:rsidR="007F164B" w:rsidRPr="002C5E02">
        <w:t>die Eigenständigkeit der Leistungserbringung an Eides Statt</w:t>
      </w:r>
      <w:r w:rsidR="002C5E02" w:rsidRPr="002C5E02">
        <w:t xml:space="preserve"> </w:t>
      </w:r>
      <w:r w:rsidR="007F164B" w:rsidRPr="002C5E02">
        <w:t>versicher</w:t>
      </w:r>
      <w:r w:rsidRPr="002C5E02">
        <w:t>t wird</w:t>
      </w:r>
      <w:r w:rsidR="007F164B" w:rsidRPr="002C5E02">
        <w:t xml:space="preserve">. Unzulässige Hilfsmittel sind alle nicht ausdrücklich zur jeweiligen Prüfung zugelassenen Unterlagen, elektronischen Arbeitshilfen, sonstige technische Geräte oder Hilfsmittel, die prüfungsbezogene Kommunikation mit Dritten </w:t>
      </w:r>
      <w:r w:rsidR="009353EB" w:rsidRPr="002C5E02">
        <w:t xml:space="preserve">(einschließlich gemeinsamer Ablageorte oder Repositorien) </w:t>
      </w:r>
      <w:r w:rsidR="007F164B" w:rsidRPr="002C5E02">
        <w:t xml:space="preserve">bzw. Agenten künstlicher Intelligenz </w:t>
      </w:r>
      <w:proofErr w:type="gramStart"/>
      <w:r w:rsidR="007F164B" w:rsidRPr="002C5E02">
        <w:t>u.Ä</w:t>
      </w:r>
      <w:r w:rsidR="00BC0B5B" w:rsidRPr="002C5E02">
        <w:t>.</w:t>
      </w:r>
      <w:r w:rsidR="007F164B" w:rsidRPr="002C5E02">
        <w:t>.</w:t>
      </w:r>
      <w:proofErr w:type="gramEnd"/>
      <w:r w:rsidR="007F164B" w:rsidRPr="002C5E02">
        <w:t xml:space="preserve"> Kommt es bei einer Prüfung zu technischen Störungen, die den Abbruch der Prüfung erforderlich machen und durch die Hochschule zu verantworten sind, ist zeitnah ein Nachholtermin anzusetzen. Für Prüflinge gelten die Vorschriften zu Versäumnis und Rücktritt gemäß § 15 Abs. 1 und Abs. 2 entsprechend</w:t>
      </w:r>
      <w:r w:rsidR="007F164B" w:rsidRPr="00F2665F">
        <w:t>.</w:t>
      </w:r>
    </w:p>
    <w:p w14:paraId="6A4B3B6C" w14:textId="77777777" w:rsidR="007F164B" w:rsidRDefault="007F164B" w:rsidP="00413167">
      <w:pPr>
        <w:pStyle w:val="FlietextTHnummeriert"/>
        <w:numPr>
          <w:ilvl w:val="0"/>
          <w:numId w:val="10"/>
        </w:numPr>
      </w:pPr>
      <w:r w:rsidRPr="00F2665F">
        <w:rPr>
          <w:color w:val="282B2F"/>
        </w:rPr>
        <w:t xml:space="preserve">Macht eine Studentin oder ein Student durch ein ärztliches Zeugnis oder auf andere Weise glaubhaft, dass sie oder er wegen einer Behinderung oder chronischen Erkrankung im Sinne des § 3 Behindertengleichstellungsgesetz nicht in der Lage ist, die Prüfung, Studienleistung </w:t>
      </w:r>
      <w:r w:rsidRPr="00F2665F">
        <w:rPr>
          <w:noProof/>
          <w:color w:val="282B2F"/>
        </w:rPr>
        <w:t>oder</w:t>
      </w:r>
      <w:r w:rsidRPr="00F2665F">
        <w:rPr>
          <w:color w:val="282B2F"/>
        </w:rPr>
        <w:t xml:space="preserve"> Zulassungsprüfung ganz oder teilweise in der vorgesehenen Form oder Zeit abzulegen, entscheidet die oder der Vorsitzende des Prüfungsausschusses nach pflichtgemäßem Ermessen, ob, in welcher Form und in welchem Umf</w:t>
      </w:r>
      <w:r w:rsidR="006868F5">
        <w:rPr>
          <w:color w:val="282B2F"/>
        </w:rPr>
        <w:t>ang ein Nachteilsausgleich</w:t>
      </w:r>
      <w:r w:rsidRPr="00F2665F">
        <w:rPr>
          <w:color w:val="282B2F"/>
        </w:rPr>
        <w:t xml:space="preserve"> gewährt wird. Anträge auf Nachteilsausgleich sind rechtzeitig (in der Regel spätestens bei Anmeldung zur Prüfung und mindestens zwei Monate vor der Prüfung oder bis zu einem durch die Vorsitzende </w:t>
      </w:r>
      <w:r w:rsidRPr="00F2665F">
        <w:rPr>
          <w:noProof/>
          <w:color w:val="282B2F"/>
        </w:rPr>
        <w:t>oder</w:t>
      </w:r>
      <w:r w:rsidRPr="00F2665F">
        <w:rPr>
          <w:color w:val="282B2F"/>
        </w:rPr>
        <w:t xml:space="preserve"> den Vorsitzenden des Prüfungsausschusses bestimmten Termin) und mit allen erforderlichen Unterlagen zu stellen. Die Entscheidung über den Antrag ergeht binnen angemessener Frist (in der Regel binnen eines Monats nach Antragstellung beziehungsweise mindestens </w:t>
      </w:r>
      <w:r w:rsidRPr="00F2665F">
        <w:rPr>
          <w:noProof/>
          <w:color w:val="282B2F"/>
        </w:rPr>
        <w:t>einen</w:t>
      </w:r>
      <w:r w:rsidRPr="00F2665F">
        <w:rPr>
          <w:color w:val="282B2F"/>
        </w:rPr>
        <w:t xml:space="preserve"> Monat </w:t>
      </w:r>
      <w:r w:rsidRPr="00F2665F">
        <w:rPr>
          <w:color w:val="282B2F"/>
        </w:rPr>
        <w:lastRenderedPageBreak/>
        <w:t xml:space="preserve">vor Beginn der Prüfung beziehungsweise Ausgabe der Aufgabenstellung). Die </w:t>
      </w:r>
      <w:r w:rsidRPr="00F2665F">
        <w:rPr>
          <w:noProof/>
          <w:color w:val="282B2F"/>
        </w:rPr>
        <w:t>oder</w:t>
      </w:r>
      <w:r w:rsidRPr="00F2665F">
        <w:rPr>
          <w:color w:val="282B2F"/>
        </w:rPr>
        <w:t xml:space="preserve"> der Beauftragte für Studierende mit Behinderungen oder chronischen Erkrankungen nach § 62b HG kann vor der Entscheidung angehört werden. Die Sätze 1 bis 4 finden in Ausnahmefällen auch bei einer vorübergehenden gesundheitlichen Beeinträchtigung Anwendung.</w:t>
      </w:r>
    </w:p>
    <w:p w14:paraId="63339C56" w14:textId="77777777" w:rsidR="007F164B" w:rsidRDefault="007F164B" w:rsidP="007F164B">
      <w:pPr>
        <w:pStyle w:val="FlietextTHnummeriert"/>
      </w:pPr>
      <w:r w:rsidRPr="007F164B">
        <w:t>Schriftliche oder mündliche Prüfungsleistungen sind ab dem zweiten Wiederholungsversuch von Modulprüfungen, Teilmodulprüfungen oder gesondert bewerteten Einzelleistungen sowie in Prüfungen, mit denen der Studiengang abgeschlossen wird, von mindestens zwei Prüferinnen oder Prüfern zu bewerten.</w:t>
      </w:r>
    </w:p>
    <w:p w14:paraId="4E0183FB" w14:textId="77777777" w:rsidR="007613CD" w:rsidRDefault="007F164B" w:rsidP="007F164B">
      <w:pPr>
        <w:pStyle w:val="FlietextTHnummeriert"/>
      </w:pPr>
      <w:r w:rsidRPr="007F164B">
        <w:t>Über den Verlauf von Prüfungen nach §§ 19 bis 21 ist ein Protokoll zu führen, in das mindestens die Namen der Protokoll- beziehungsweise Aufsichtführenden und der Prüfungskandidatinnen und Prüfungskandidaten, Beginn und Ende der Prüfling sowie eventuelle besondere Vorkommnisse aufzunehmen sind.</w:t>
      </w:r>
    </w:p>
    <w:p w14:paraId="2B310DE0" w14:textId="77777777" w:rsidR="007613CD" w:rsidRDefault="007F164B" w:rsidP="00A05824">
      <w:pPr>
        <w:pStyle w:val="berschrift2"/>
        <w:spacing w:before="360" w:after="120"/>
      </w:pPr>
      <w:bookmarkStart w:id="69" w:name="_Klausurarbeiten"/>
      <w:bookmarkStart w:id="70" w:name="_Toc106871354"/>
      <w:bookmarkEnd w:id="69"/>
      <w:r w:rsidRPr="00F2665F">
        <w:rPr>
          <w:color w:val="1A1C1F"/>
          <w:szCs w:val="24"/>
        </w:rPr>
        <w:t>Klausurarbeiten (Präsenz- und Fernprüfung)</w:t>
      </w:r>
      <w:bookmarkEnd w:id="70"/>
    </w:p>
    <w:p w14:paraId="13EE0E1D" w14:textId="77777777" w:rsidR="007F164B" w:rsidRPr="002C5E02" w:rsidRDefault="007F164B" w:rsidP="00413167">
      <w:pPr>
        <w:pStyle w:val="FlietextTHnummeriert"/>
        <w:numPr>
          <w:ilvl w:val="0"/>
          <w:numId w:val="16"/>
        </w:numPr>
      </w:pPr>
      <w:r>
        <w:t xml:space="preserve">In den Klausurarbeiten soll die oder der Studierende nachweisen, dass sie oder er in begrenzter Zeit und mit beschränkten Hilfsmitteln Themen oder Fragestellungen aus Gebieten des jeweiligen Moduls mit geläufigen wissenschaftlichen Methoden ihrer oder seiner Fachrichtung erkennt und auf richtigem Wege zu einer </w:t>
      </w:r>
      <w:r w:rsidRPr="002C5E02">
        <w:t>Lösung finden kann.</w:t>
      </w:r>
    </w:p>
    <w:p w14:paraId="2EA029CE" w14:textId="77777777" w:rsidR="007F164B" w:rsidRPr="002C5E02" w:rsidRDefault="007F164B" w:rsidP="00413167">
      <w:pPr>
        <w:pStyle w:val="FlietextTHnummeriert"/>
        <w:numPr>
          <w:ilvl w:val="0"/>
          <w:numId w:val="16"/>
        </w:numPr>
      </w:pPr>
      <w:r w:rsidRPr="002C5E02">
        <w:t>Eine Klausurarbeit findet unter Aufsicht statt</w:t>
      </w:r>
      <w:r w:rsidRPr="002C5E02">
        <w:rPr>
          <w:color w:val="auto"/>
        </w:rPr>
        <w:t xml:space="preserve">. </w:t>
      </w:r>
      <w:r w:rsidR="003C69C9" w:rsidRPr="002C5E02">
        <w:rPr>
          <w:color w:val="auto"/>
        </w:rPr>
        <w:t xml:space="preserve">Im Falle einer elektronischen Fernklausur (siehe Absatz 4 und 5) kann die Prüfungsaufsicht auch in Form der Videoaufsicht erfolgen. Auf diese kann verzichtet werden, wenn durch die Gestaltung der Aufgabenstellung in Kombination mit den zugelassenen Hilfsmitteln und unter Wahrung von Persönlichkeitsschutz und Privatsphäre des Prüflings technische Vorkehrungen getroffen werden, die sicherstellen, dass Täuschungen während der Prüfung möglichst verhindert werden. </w:t>
      </w:r>
      <w:r w:rsidRPr="002C5E02">
        <w:t>Über die Zulassung von Hilfsmitteln entscheidet die Prüferin oder der Prüfer.</w:t>
      </w:r>
    </w:p>
    <w:p w14:paraId="51709150" w14:textId="0A929ED6" w:rsidR="007F164B" w:rsidRDefault="007F164B" w:rsidP="00413167">
      <w:pPr>
        <w:pStyle w:val="FlietextTHnummeriert"/>
        <w:numPr>
          <w:ilvl w:val="0"/>
          <w:numId w:val="16"/>
        </w:numPr>
      </w:pPr>
      <w:r>
        <w:t xml:space="preserve">Die Klausurarbeit wird in der Regel von nur einer Prüferin oder einem Prüfer gestellt. In fachlich begründeten Fällen, insbesondere, wenn in einem Modul mehrere Fachgebiete zusammenfassend geprüft werden, kann die Prüfungsaufgabe auch von mehreren Prüferinnen oder Prüfern gestellt werden. In diesem Fall legen die Prüferinnen oder Prüfer die Gewichtung der Anteile an der Prüfungsaufgabe vorher gemeinsam fest; </w:t>
      </w:r>
      <w:r w:rsidRPr="003C5C93">
        <w:rPr>
          <w:color w:val="C00000"/>
        </w:rPr>
        <w:t xml:space="preserve">ungeachtet der Anteile und ihrer Gewichtung beurteilt jede Prüferin oder jeder Prüfer </w:t>
      </w:r>
      <w:r w:rsidR="003A2B86" w:rsidRPr="003C5C93">
        <w:rPr>
          <w:color w:val="C00000"/>
        </w:rPr>
        <w:t>nur den Teil der Klausurarbeit, der ihrem oder seinem Fachgebiet entspricht</w:t>
      </w:r>
      <w:r w:rsidRPr="003C5C93">
        <w:rPr>
          <w:color w:val="C00000"/>
        </w:rPr>
        <w:t xml:space="preserve">. Abweichend davon kann der Prüfungsausschuss wegen der Besonderheit eines Fachgebietes bestimmen, dass die Prüferin oder der Prüfer </w:t>
      </w:r>
      <w:r w:rsidR="003A2B86" w:rsidRPr="003C5C93">
        <w:rPr>
          <w:color w:val="C00000"/>
        </w:rPr>
        <w:t>die gesamte Klausurarbeit beurteilt</w:t>
      </w:r>
      <w:r w:rsidRPr="003C5C93">
        <w:rPr>
          <w:color w:val="C00000"/>
        </w:rPr>
        <w:t xml:space="preserve">. </w:t>
      </w:r>
      <w:r>
        <w:t>In diesem Fall wird die Bewertung entsprechend der vorher festgelegten Gewichtung der Anteile berücksichtigt. § 18 Abs. 5 bleibt unberührt.</w:t>
      </w:r>
    </w:p>
    <w:p w14:paraId="66837CDB" w14:textId="77777777" w:rsidR="007F164B" w:rsidRDefault="007F164B" w:rsidP="00413167">
      <w:pPr>
        <w:pStyle w:val="FlietextTHnummeriert"/>
        <w:numPr>
          <w:ilvl w:val="0"/>
          <w:numId w:val="16"/>
        </w:numPr>
      </w:pPr>
      <w:r>
        <w:t>In elektronischer Form durchgeführte Prüfungen sind zulässig. Sie werden wie schriftliche Prüfungen behandelt. Eine elektronische Klausur (</w:t>
      </w:r>
      <w:proofErr w:type="spellStart"/>
      <w:r>
        <w:t>eKlausur</w:t>
      </w:r>
      <w:proofErr w:type="spellEnd"/>
      <w:r>
        <w:t xml:space="preserve">) ist eine Prüfung, die am Computer durchgeführt und deren Erstellung, Durchführung und Auswertung insgesamt durch Informations- und Kommunikationstechnologien unterstützt wird. Den Studierenden wird vor der Prüfung ausreichend Gelegenheit gegeben, sich mit dem elektronischen Prüfungssystem vertraut zu machen. Die </w:t>
      </w:r>
      <w:proofErr w:type="spellStart"/>
      <w:r>
        <w:t>eKlausur</w:t>
      </w:r>
      <w:proofErr w:type="spellEnd"/>
      <w:r>
        <w:t xml:space="preserve"> ist in Anwesenheit (bei Präsenzprüfung) oder Erreichbarkeit (bei Fernprüfung) einer fachlich sachkundigen Person durchzuführen, die über den Prüfungsverlauf eine Niederschrift anfertigt (§ 18 Abs. 6). Es muss sichergestellt sein, dass die elektronischen Daten eindeutig und bis zum Ablauf der Aufbewahrungsfristen den einzelnen Prüfungskandidatinnen und Prüfungskandidaten zugeordnet werden können. </w:t>
      </w:r>
    </w:p>
    <w:p w14:paraId="5D59D2BF" w14:textId="77777777" w:rsidR="007F164B" w:rsidRDefault="007F164B" w:rsidP="00413167">
      <w:pPr>
        <w:pStyle w:val="FlietextTHnummeriert"/>
        <w:numPr>
          <w:ilvl w:val="0"/>
          <w:numId w:val="16"/>
        </w:numPr>
      </w:pPr>
      <w:r>
        <w:t xml:space="preserve">Die elektronische Fernklausur ist auf begründeten Antrag der oder des Prüfenden und mit Zustimmung des Prüfungsausschusses zulässig. Die Prüflinge müssen sich zu Beginn der Prüfung mittels </w:t>
      </w:r>
      <w:proofErr w:type="spellStart"/>
      <w:r>
        <w:t>MultiCa</w:t>
      </w:r>
      <w:proofErr w:type="spellEnd"/>
      <w:r>
        <w:t xml:space="preserve"> und Personalausweis/Pass ausweisen und per Kameraschwenk durch den </w:t>
      </w:r>
      <w:r>
        <w:lastRenderedPageBreak/>
        <w:t xml:space="preserve">Raum, in welchem sie die Prüfung anfertigen, zeigen, dass sie sich alleine dort aufhalten und die Prüfung ohne nicht zugelassene Hilfsmittel bearbeiten. Um die Chancengleichheit zu gewährleisten und dazu Täuschungshandlungen während einer Fernklausur zu unterbinden, sind die Studierenden verpflichtet, die Kamera- und Mikrofonfunktion der zur Prüfung eingesetzten Kommunikationseinrichtungen zu aktivieren (Videoaufsicht). Im Verdachtsfall kann ein weiterer Kameraschwenk verlangt werden. Die Videoaufsicht ist im Übrigen so zu gestalten, dass der Persönlichkeitsschutz und die Privatsphäre der Prüflinge nicht mehr als zu den berechtigten Kontrollzwecken erforderlich eingeschränkt werden. Die Videoaufsicht erfolgt durch Aufsichtspersonal der Hochschule. Eine automatisierte Auswertung von Bild- oder </w:t>
      </w:r>
      <w:proofErr w:type="spellStart"/>
      <w:r>
        <w:t>Tondaten</w:t>
      </w:r>
      <w:proofErr w:type="spellEnd"/>
      <w:r>
        <w:t xml:space="preserve"> der Videoaufsicht findet grundsätzlich nicht statt. Eine Aufzeichnung der Prüfung oder anderweitige Speicherung der Bild- oder </w:t>
      </w:r>
      <w:proofErr w:type="spellStart"/>
      <w:r>
        <w:t>Tondaten</w:t>
      </w:r>
      <w:proofErr w:type="spellEnd"/>
      <w:r>
        <w:t xml:space="preserve"> findet nicht statt. </w:t>
      </w:r>
    </w:p>
    <w:p w14:paraId="59F6C685" w14:textId="77777777" w:rsidR="007F164B" w:rsidRDefault="007F164B" w:rsidP="00843D27">
      <w:pPr>
        <w:pStyle w:val="FlietextTHeingerckt"/>
      </w:pPr>
      <w:r>
        <w:t>In begründeten Einzelfällen können Studierende bei elektronischen Fernklausuren beim Prüfungsausschuss einen Antrag stellen, dass die Prüfungsleistung ausnahmsweise in Präsenz an der Hochschule abgelegt werden kann. Eine Ablehnung des Antrags muss seitens des Prüfungsausschusses begründet werden.</w:t>
      </w:r>
    </w:p>
    <w:p w14:paraId="6B2AD40D" w14:textId="77777777" w:rsidR="007613CD" w:rsidRDefault="007613CD" w:rsidP="00A05824">
      <w:pPr>
        <w:pStyle w:val="berschrift2"/>
        <w:spacing w:before="360" w:after="120"/>
      </w:pPr>
      <w:bookmarkStart w:id="71" w:name="_Toc106871355"/>
      <w:r>
        <w:t>Schriftliche Prüfungen im Antwortwahlverfahren</w:t>
      </w:r>
      <w:bookmarkEnd w:id="71"/>
    </w:p>
    <w:p w14:paraId="6515DA9A" w14:textId="77777777" w:rsidR="007613CD" w:rsidRDefault="007613CD" w:rsidP="00413167">
      <w:pPr>
        <w:pStyle w:val="FlietextTHnummeriert"/>
        <w:numPr>
          <w:ilvl w:val="0"/>
          <w:numId w:val="17"/>
        </w:numPr>
      </w:pPr>
      <w:r>
        <w:t>Klausurarbeiten können ganz oder teilweise a</w:t>
      </w:r>
      <w:r w:rsidR="00165456">
        <w:t>uch in der Form des Antwortwahl</w:t>
      </w:r>
      <w:r>
        <w:t>verfahrens durchgeführt werden. Hierbei haben die Studierenden unter Aufsicht schriftlich gestellte Fragen durch die Angabe der für zutreffend befundenen Antworten aus einem Katalog vorgegebener Antwortmöglichkeiten zu lösen. Das Antwortwahlverfahren kommt in dazu geeigneten Modulen auf Antrag der Prüfenden und mit Zustimmung des Prüfungsausschusses zur Anwendung.</w:t>
      </w:r>
    </w:p>
    <w:p w14:paraId="127024BC" w14:textId="77777777" w:rsidR="007613CD" w:rsidRDefault="007613CD" w:rsidP="00413167">
      <w:pPr>
        <w:pStyle w:val="FlietextTHnummeriert"/>
        <w:numPr>
          <w:ilvl w:val="0"/>
          <w:numId w:val="17"/>
        </w:numPr>
      </w:pPr>
      <w:r>
        <w:t xml:space="preserve">Die Prüfungsfragen müssen auf die mit dem betreffenden Modul </w:t>
      </w:r>
      <w:proofErr w:type="gramStart"/>
      <w:r>
        <w:t>zu vermittelnden Kenntnisse</w:t>
      </w:r>
      <w:proofErr w:type="gramEnd"/>
      <w:r>
        <w:t xml:space="preserve"> und Qualifikationen abgestellt sein und zuverlässige Prüfungsergebnisse ermöglichen. </w:t>
      </w:r>
    </w:p>
    <w:p w14:paraId="733DEB27" w14:textId="77777777" w:rsidR="007613CD" w:rsidRDefault="00843D27" w:rsidP="00413167">
      <w:pPr>
        <w:pStyle w:val="FlietextTHnummeriert"/>
        <w:numPr>
          <w:ilvl w:val="0"/>
          <w:numId w:val="17"/>
        </w:numPr>
      </w:pPr>
      <w:r w:rsidRPr="00843D27">
        <w:t xml:space="preserve">Bei Übereinstimmung zwischen festgelegter und tatsächlicher Antwort wird – ggf. gewichtet – gewertet. Besteht keine Übereinstimmung zwischen festgelegter und tatsächlicher Antwort, so wird kein Bewertungspunkt vergeben; ein Punktabzug findet nicht statt. Es werden ebenfalls keine Bewertungspunkte vergeben, wenn keine der Antworten gewählt wurde, auch wenn dabei nichtzutreffende Antworten korrekt nicht markiert worden sind, und wenn alle Antworten markiert wurden, auch wenn dabei zutreffende Antworten korrekt markiert wurden, es sei denn, dass alle Antwortmöglichkeiten anzukreuzen sind oder keine. Enthält die Aufgabenstellung </w:t>
      </w:r>
      <w:r w:rsidRPr="00843D27">
        <w:rPr>
          <w:noProof/>
        </w:rPr>
        <w:t>einen</w:t>
      </w:r>
      <w:r w:rsidRPr="00843D27">
        <w:t xml:space="preserve"> Hinweis darauf, wie viele der vorgegebenen Antworten zutreffen, werden ebenfalls keine Bewertungspunkte vergeben, wenn insgesamt mehr Antworten als die festgelegte Anzahl markiert wurden.</w:t>
      </w:r>
    </w:p>
    <w:p w14:paraId="2973337A" w14:textId="77777777" w:rsidR="007613CD" w:rsidRDefault="007613CD" w:rsidP="00413167">
      <w:pPr>
        <w:pStyle w:val="FlietextTHnummeriert"/>
        <w:numPr>
          <w:ilvl w:val="0"/>
          <w:numId w:val="10"/>
        </w:numPr>
      </w:pPr>
      <w:r>
        <w:t>Die Bewertung der schriftlichen Prüfung hat folgende Angaben zu enthalten:</w:t>
      </w:r>
    </w:p>
    <w:p w14:paraId="438A8FFC" w14:textId="77777777" w:rsidR="007613CD" w:rsidRDefault="007613CD" w:rsidP="00413167">
      <w:pPr>
        <w:pStyle w:val="Aufzhlunga-b-cTHeingerckt"/>
        <w:numPr>
          <w:ilvl w:val="1"/>
          <w:numId w:val="38"/>
        </w:numPr>
      </w:pPr>
      <w:r>
        <w:t>Die Zahl der gestellten und die Zahl der vom Prüfling zutreffend beantworteten Prüfungsfragen,</w:t>
      </w:r>
    </w:p>
    <w:p w14:paraId="35C28705" w14:textId="77777777" w:rsidR="007613CD" w:rsidRPr="00A05824" w:rsidRDefault="007613CD" w:rsidP="00413167">
      <w:pPr>
        <w:pStyle w:val="Aufzhlunga-b-cTHeingerckt"/>
        <w:numPr>
          <w:ilvl w:val="1"/>
          <w:numId w:val="38"/>
        </w:numPr>
      </w:pPr>
      <w:r w:rsidRPr="00A05824">
        <w:t>die erforderliche Mindestpunktzahl z</w:t>
      </w:r>
      <w:r w:rsidR="00A05824" w:rsidRPr="00A05824">
        <w:t>utreffend zu beantwortender Prü</w:t>
      </w:r>
      <w:r w:rsidRPr="00A05824">
        <w:t>fungsfragen (</w:t>
      </w:r>
      <w:r w:rsidRPr="00A05824">
        <w:rPr>
          <w:noProof/>
        </w:rPr>
        <w:t>Bestehensgrenze</w:t>
      </w:r>
      <w:r w:rsidRPr="00A05824">
        <w:t>),</w:t>
      </w:r>
    </w:p>
    <w:p w14:paraId="02C2A7CE" w14:textId="77777777" w:rsidR="007613CD" w:rsidRDefault="007613CD" w:rsidP="00413167">
      <w:pPr>
        <w:pStyle w:val="Aufzhlunga-b-cTHeingerckt"/>
        <w:numPr>
          <w:ilvl w:val="1"/>
          <w:numId w:val="38"/>
        </w:numPr>
      </w:pPr>
      <w:r>
        <w:t>im Falle des Bestehens die Prozentzahl, um die die Anzahl der zutreffend beantworteten Fragen die Mindestanforderungen übersteigt,</w:t>
      </w:r>
    </w:p>
    <w:p w14:paraId="00AC4D47" w14:textId="77777777" w:rsidR="007613CD" w:rsidRDefault="007613CD" w:rsidP="00413167">
      <w:pPr>
        <w:pStyle w:val="Aufzhlunga-b-cTHeingerckt"/>
        <w:numPr>
          <w:ilvl w:val="1"/>
          <w:numId w:val="38"/>
        </w:numPr>
      </w:pPr>
      <w:r>
        <w:t>die von der oder dem Studierenden erzielte Note.</w:t>
      </w:r>
    </w:p>
    <w:p w14:paraId="6D1D3C30" w14:textId="77777777" w:rsidR="007613CD" w:rsidRDefault="007613CD" w:rsidP="00413167">
      <w:pPr>
        <w:pStyle w:val="FlietextTHnummeriert"/>
        <w:numPr>
          <w:ilvl w:val="0"/>
          <w:numId w:val="10"/>
        </w:numPr>
      </w:pPr>
      <w:r>
        <w:t xml:space="preserve">Die Prüfenden haben bei der Auswertung der Prüfungsleistungen aller Studierenden darauf zu achten, ob sich aufgrund der Häufung fehlerhafter Antworten auf bestimmte Prüfungsfragen Anhaltspunkte dafür ergeben, dass die Prüfungsaufgabe fehlerhaft formuliert war. Ergibt sich nach der Durchführung der Prüfung, dass einzelne Prüfungsfragen oder Antwortmöglichkeiten fehlerhaft sind, gelten die betreffenden Prüfungsaufgaben als nicht gestellt. Die Zahl der Prüfungsaufgaben vermindert sich entsprechend, bei der Bewertung ist die verminderte Aufgabenzahl </w:t>
      </w:r>
      <w:r>
        <w:lastRenderedPageBreak/>
        <w:t xml:space="preserve">zugrunde zu legen. Die Verminderung der Prüfungsaufgaben darf sich nicht zum Nachteil der Studierenden auswirken. </w:t>
      </w:r>
    </w:p>
    <w:p w14:paraId="159AF266" w14:textId="77777777" w:rsidR="007613CD" w:rsidRDefault="007613CD" w:rsidP="00413167">
      <w:pPr>
        <w:pStyle w:val="FlietextTHnummeriert"/>
        <w:numPr>
          <w:ilvl w:val="0"/>
          <w:numId w:val="10"/>
        </w:numPr>
      </w:pPr>
      <w:r>
        <w:t>Besteht eine Prüfungsleistung nur teilweise aus Prüfungsaufgaben im Antwort-Wahl-Verfahren, gelten die Absätze 1 bis 5 nur für den im Antwort-Wahl-Verfahren erstellten Prüfungsteil. Handelt es sich im Falle des Satzes 1 um einen unselbständigen Prüfungsteil, finden die Bestimmungen des Absatzes 4 Buchstaben b) bis d) keine Anwendung.</w:t>
      </w:r>
    </w:p>
    <w:p w14:paraId="7451E82D" w14:textId="77777777" w:rsidR="007613CD" w:rsidRDefault="007613CD" w:rsidP="009A028B">
      <w:pPr>
        <w:pStyle w:val="berschrift2"/>
        <w:spacing w:before="360" w:after="120"/>
      </w:pPr>
      <w:bookmarkStart w:id="72" w:name="_Toc106871356"/>
      <w:r>
        <w:t>Mündliche Prüfungen</w:t>
      </w:r>
      <w:bookmarkEnd w:id="72"/>
    </w:p>
    <w:p w14:paraId="0544FE3D" w14:textId="77777777" w:rsidR="007613CD" w:rsidRDefault="009A028B" w:rsidP="00413167">
      <w:pPr>
        <w:pStyle w:val="FlietextTHnummeriert"/>
        <w:numPr>
          <w:ilvl w:val="0"/>
          <w:numId w:val="18"/>
        </w:numPr>
      </w:pPr>
      <w:r w:rsidRPr="00843D27">
        <w:t>M</w:t>
      </w:r>
      <w:r w:rsidR="007613CD" w:rsidRPr="00843D27">
        <w:t xml:space="preserve">ündliche Prüfungen werden, außer in Fällen des </w:t>
      </w:r>
      <w:hyperlink w:anchor="_Durchführung_von_Modulprüfungen" w:tooltip="§ 18" w:history="1">
        <w:r w:rsidR="007613CD" w:rsidRPr="00843D27">
          <w:rPr>
            <w:rStyle w:val="Hyperlink"/>
            <w:u w:val="none"/>
          </w:rPr>
          <w:t>§ 18</w:t>
        </w:r>
      </w:hyperlink>
      <w:r w:rsidR="007613CD" w:rsidRPr="00843D27">
        <w:t xml:space="preserve"> Abs. 5, vor einer Prüferin oder einem Prüfer in Gegenwart einer sachkundigen Beisitzerin oder eines sachkundigen Beisitzers (</w:t>
      </w:r>
      <w:hyperlink w:anchor="_Prüferinnen_und_Prüfer" w:tooltip="§ 9" w:history="1">
        <w:r w:rsidR="007613CD" w:rsidRPr="00843D27">
          <w:rPr>
            <w:rStyle w:val="Hyperlink"/>
            <w:u w:val="none"/>
          </w:rPr>
          <w:t>§ 9</w:t>
        </w:r>
      </w:hyperlink>
      <w:r w:rsidR="007613CD" w:rsidRPr="00843D27">
        <w:t xml:space="preserve"> Abs. 1) oder vor mehreren Prüferinnen oder Prüfern (Kollegialprüfung) als Gruppenprüfungen oder als Einzelprüfungen abgelegt. Werden in einer Prüfung mehrere Fachgebiete gemeinsam geprüft, wird die oder der einzelne Studierende in jedem Fachgebiet grundsätzlich nur von einer Prüferin oder einem Prüfer geprüft, es sei denn, es liegt ein Fall des </w:t>
      </w:r>
      <w:hyperlink w:anchor="_Durchführung_von_Modulprüfungen" w:tooltip="§ 18" w:history="1">
        <w:r w:rsidR="00D063D1" w:rsidRPr="00843D27">
          <w:rPr>
            <w:rStyle w:val="Hyperlink"/>
            <w:u w:val="none"/>
          </w:rPr>
          <w:t>§ 18</w:t>
        </w:r>
      </w:hyperlink>
      <w:r w:rsidR="007613CD" w:rsidRPr="00843D27">
        <w:t xml:space="preserve"> Abs. 5 vor. Vor der Festsetzung der Note hat die Prüferin oder</w:t>
      </w:r>
      <w:r w:rsidR="007613CD">
        <w:t xml:space="preserve"> der Prüfer die Beisitzerin oder den Beisitzer oder die anderen Prüferinnen oder Prüfer zu hören. </w:t>
      </w:r>
      <w:r w:rsidR="00843D27" w:rsidRPr="00F2665F">
        <w:rPr>
          <w:color w:val="1C1F23"/>
        </w:rPr>
        <w:t>Mündliche Prüfungen können auch mit Hilfe elektronischer Kommunikation durchgeführt werden.</w:t>
      </w:r>
      <w:r w:rsidR="00A20A67">
        <w:rPr>
          <w:color w:val="1C1F23"/>
        </w:rPr>
        <w:t xml:space="preserve"> </w:t>
      </w:r>
      <w:r w:rsidR="00A20A67">
        <w:t>In begründeten Einzelfällen können Studierende beim Prüfungsausschuss einen Antrag stellen, dass die Prüfungsleistung ausnahmsweise in Präsenz an der Hochschule abgelegt werden kann. Eine Ablehnung des Antrags muss seitens des Prüfungsausschusses begründet werden.</w:t>
      </w:r>
    </w:p>
    <w:p w14:paraId="42DA0F40" w14:textId="77777777" w:rsidR="007613CD" w:rsidRDefault="007613CD" w:rsidP="00413167">
      <w:pPr>
        <w:pStyle w:val="FlietextTHnummeriert"/>
        <w:numPr>
          <w:ilvl w:val="0"/>
          <w:numId w:val="18"/>
        </w:numPr>
      </w:pPr>
      <w:r>
        <w:t xml:space="preserve">Die wesentlichen Gegenstände und Ergebnisse der Prüfung, insbesondere die für die Benotung maßgeblichen Tatsachen, sind in einem Protokoll festzuhalten. Die Note ist den Studierenden im Anschluss an die Prüfung </w:t>
      </w:r>
      <w:r w:rsidR="00FD557C">
        <w:t>bekanntzugeben</w:t>
      </w:r>
      <w:r>
        <w:t xml:space="preserve">. </w:t>
      </w:r>
    </w:p>
    <w:p w14:paraId="4287E0B8" w14:textId="60DF2521" w:rsidR="007613CD" w:rsidRDefault="00843D27" w:rsidP="00413167">
      <w:pPr>
        <w:pStyle w:val="FlietextTHnummeriert"/>
        <w:numPr>
          <w:ilvl w:val="0"/>
          <w:numId w:val="18"/>
        </w:numPr>
      </w:pPr>
      <w:r w:rsidRPr="00843D27">
        <w:t xml:space="preserve">Studierenden des gleichen Studiengangs bzw. desselben Moduls, die sich in einem späteren </w:t>
      </w:r>
      <w:r w:rsidRPr="002C5E02">
        <w:t>Prüfungszeitraum bzw. Prüfungstermin der gleichen Prüfung unterziehen wollen, soll bei mündlichen Prüfungen die Teilnahme als Zuhörerin oder Zuhörer nach Maßgabe der räumlichen Verhältnisse ermöglicht werden, sofern nicht eine Prüfungskandidatin oder ein Prüfungskandidat widerspricht</w:t>
      </w:r>
      <w:r w:rsidR="00EE3114" w:rsidRPr="002C5E02">
        <w:t>, siehe § 17 Abs. 5</w:t>
      </w:r>
      <w:r w:rsidRPr="002C5E02">
        <w:t>. Die Zulassung erstreckt sich nicht auf die Beratung und Bekanntgabe des Prüfungsergebnisses</w:t>
      </w:r>
      <w:r w:rsidRPr="00843D27">
        <w:t>.</w:t>
      </w:r>
    </w:p>
    <w:p w14:paraId="71C4BDD8" w14:textId="77777777" w:rsidR="007613CD" w:rsidRDefault="007613CD" w:rsidP="009A028B">
      <w:pPr>
        <w:pStyle w:val="berschrift2"/>
        <w:spacing w:before="360" w:after="120"/>
      </w:pPr>
      <w:bookmarkStart w:id="73" w:name="_Toc106871357"/>
      <w:r>
        <w:t>Weitere Prüfungsformen</w:t>
      </w:r>
      <w:bookmarkEnd w:id="73"/>
    </w:p>
    <w:p w14:paraId="23B400DB" w14:textId="31DFA536" w:rsidR="00843D27" w:rsidRDefault="00843D27" w:rsidP="00413167">
      <w:pPr>
        <w:pStyle w:val="FlietextTHnummeriert"/>
        <w:numPr>
          <w:ilvl w:val="0"/>
          <w:numId w:val="19"/>
        </w:numPr>
      </w:pPr>
      <w:r>
        <w:t>Neben Klausurarbeiten und mündlichen Prüfungen können für Modulprüfungen auch andere Prüfungsformen vorgesehen werden, insbesondere</w:t>
      </w:r>
      <w:r w:rsidRPr="00843D27">
        <w:rPr>
          <w:rStyle w:val="THRot"/>
        </w:rPr>
        <w:t xml:space="preserve"> Referat, Hausarbeit oder Open-Book-Ausarbeitung</w:t>
      </w:r>
      <w:r w:rsidR="002C5E02">
        <w:rPr>
          <w:rStyle w:val="THRot"/>
        </w:rPr>
        <w:t xml:space="preserve"> </w:t>
      </w:r>
      <w:r w:rsidR="002C5E02" w:rsidRPr="002C5E02">
        <w:rPr>
          <w:rStyle w:val="THRot"/>
        </w:rPr>
        <w:t>oder -Arbeit</w:t>
      </w:r>
      <w:r w:rsidRPr="00843D27">
        <w:rPr>
          <w:rStyle w:val="THRot"/>
        </w:rPr>
        <w:t xml:space="preserve">, mündlicher Beitrag, Projektarbeit, Testat/Zwischentestat, </w:t>
      </w:r>
      <w:proofErr w:type="spellStart"/>
      <w:r w:rsidRPr="00843D27">
        <w:rPr>
          <w:rStyle w:val="THRot"/>
        </w:rPr>
        <w:t>Performanzprüfung</w:t>
      </w:r>
      <w:proofErr w:type="spellEnd"/>
      <w:r w:rsidRPr="00843D27">
        <w:rPr>
          <w:rStyle w:val="THRot"/>
        </w:rPr>
        <w:t>, Lernportfolio, Praktikumsbericht, Rollenspiel, Simulation, Planspiel</w:t>
      </w:r>
      <w:r>
        <w:t xml:space="preserve">. </w:t>
      </w:r>
    </w:p>
    <w:p w14:paraId="4B918EED" w14:textId="77777777" w:rsidR="00843D27" w:rsidRPr="00E15097" w:rsidRDefault="00843D27" w:rsidP="00413167">
      <w:pPr>
        <w:pStyle w:val="FlietextTHnummeriert"/>
        <w:numPr>
          <w:ilvl w:val="0"/>
          <w:numId w:val="19"/>
        </w:numPr>
        <w:rPr>
          <w:color w:val="auto"/>
        </w:rPr>
      </w:pPr>
      <w:r>
        <w:t>Die</w:t>
      </w:r>
      <w:r w:rsidRPr="00E15097">
        <w:rPr>
          <w:color w:val="auto"/>
        </w:rPr>
        <w:t xml:space="preserve"> Prüfungen der weiteren Prüfungsformen werden in der Regel von einer Prüferin oder einem Prüf</w:t>
      </w:r>
      <w:r w:rsidRPr="00E15097">
        <w:rPr>
          <w:rStyle w:val="THRot"/>
          <w:color w:val="auto"/>
        </w:rPr>
        <w:t>er bewertet, soweit nicht ein Fall des § 18 Abs. 5 vorliegt</w:t>
      </w:r>
      <w:r w:rsidRPr="00E15097">
        <w:rPr>
          <w:color w:val="auto"/>
        </w:rPr>
        <w:t xml:space="preserve">. </w:t>
      </w:r>
    </w:p>
    <w:p w14:paraId="2A24EADF" w14:textId="77777777" w:rsidR="00843D27" w:rsidRPr="00843D27" w:rsidRDefault="00843D27" w:rsidP="00413167">
      <w:pPr>
        <w:pStyle w:val="FlietextTHnummeriert"/>
        <w:numPr>
          <w:ilvl w:val="0"/>
          <w:numId w:val="19"/>
        </w:numPr>
        <w:rPr>
          <w:rStyle w:val="THRot"/>
        </w:rPr>
      </w:pPr>
      <w:r w:rsidRPr="00843D27">
        <w:rPr>
          <w:rStyle w:val="THRot"/>
        </w:rPr>
        <w:t>Eine Hausarbeit (z.B. Fallstudie, Recherche) dient der Feststellung, ob die Studierenden befähigt sind, innerhalb einer vorgegebenen Frist eine Fachaufgabe nach wissenschaftlichen und fachpraktischen Methoden selbstständig in schriftlicher oder elektronischer Form zu bearbeiten. Das Thema und der Umfang (z. B. Seitenzahl des Textteils) der Hausarbeit werden von der Prüferin beziehungsweise dem Prüfer zu Beginn des Semesters festgelegt. Eine Eigenständigkeitserklärung muss vom Prüfling unterzeichnet und abgegeben werden.</w:t>
      </w:r>
    </w:p>
    <w:p w14:paraId="65533F81" w14:textId="149539E3" w:rsidR="00843D27" w:rsidRPr="00843D27" w:rsidRDefault="00843D27" w:rsidP="00413167">
      <w:pPr>
        <w:pStyle w:val="FlietextTHnummeriert"/>
        <w:numPr>
          <w:ilvl w:val="0"/>
          <w:numId w:val="19"/>
        </w:numPr>
        <w:rPr>
          <w:rStyle w:val="THRot"/>
        </w:rPr>
      </w:pPr>
      <w:r w:rsidRPr="00843D27">
        <w:rPr>
          <w:rStyle w:val="THRot"/>
        </w:rPr>
        <w:t>Die Open-</w:t>
      </w:r>
      <w:r w:rsidR="006C0C14">
        <w:rPr>
          <w:rStyle w:val="THRot"/>
        </w:rPr>
        <w:t>Book-</w:t>
      </w:r>
      <w:r w:rsidR="006C0C14" w:rsidRPr="002C5E02">
        <w:rPr>
          <w:rStyle w:val="THRot"/>
        </w:rPr>
        <w:t>Ausarbeitung</w:t>
      </w:r>
      <w:r w:rsidR="003C62F4" w:rsidRPr="002C5E02">
        <w:rPr>
          <w:rStyle w:val="THRot"/>
        </w:rPr>
        <w:t xml:space="preserve"> oder -Arbeit (OBA)</w:t>
      </w:r>
      <w:r w:rsidR="006C0C14" w:rsidRPr="002C5E02">
        <w:rPr>
          <w:rStyle w:val="THRot"/>
        </w:rPr>
        <w:t xml:space="preserve"> ist eine</w:t>
      </w:r>
      <w:r w:rsidR="006C0C14">
        <w:rPr>
          <w:rStyle w:val="THRot"/>
        </w:rPr>
        <w:t xml:space="preserve"> Kurz</w:t>
      </w:r>
      <w:r w:rsidRPr="00843D27">
        <w:rPr>
          <w:rStyle w:val="THRot"/>
        </w:rPr>
        <w:t xml:space="preserve">-Hausarbeit und damit eine unbeaufsichtigte schriftliche oder elektronische Prüfung. Sie zeichnet sich dadurch aus, dass gemäß Hilfsmittelerklärung der Prüferin bzw. des Prüfers in der Regel alle Hilfsmittel zugelassen sind. Auf die Sicherung guter wissenschaftlicher Praxis durch ordnungsgemäßes Zitieren etc. und </w:t>
      </w:r>
      <w:r w:rsidRPr="00843D27">
        <w:rPr>
          <w:rStyle w:val="THRot"/>
        </w:rPr>
        <w:lastRenderedPageBreak/>
        <w:t>das Erfordernis der Eigenständigkeit der Erbringung jedweder Prüfungsleistung wird besonders hingewiesen.</w:t>
      </w:r>
    </w:p>
    <w:p w14:paraId="45B8378B" w14:textId="77777777" w:rsidR="00843D27" w:rsidRPr="002C5E02" w:rsidRDefault="00843D27" w:rsidP="00413167">
      <w:pPr>
        <w:pStyle w:val="FlietextTHnummeriert"/>
        <w:numPr>
          <w:ilvl w:val="0"/>
          <w:numId w:val="19"/>
        </w:numPr>
        <w:rPr>
          <w:rStyle w:val="THRot"/>
        </w:rPr>
      </w:pPr>
      <w:r w:rsidRPr="00843D27">
        <w:rPr>
          <w:rStyle w:val="THRot"/>
        </w:rPr>
        <w:t xml:space="preserve">Ein mündlicher Beitrag (z. B. Referat, Präsentation, Verhandlung, Moderation) dient der Feststellung, ob die Studierenden befähigt sind, innerhalb einer vorgegebenen Frist eine praxisorientierte Aufgabe nach wissenschaftlichen und fachpraktischen Methoden selbstständig zu bearbeiten und mittels verbaler Kommunikation fachlich angemessen darzustellen. Die Dauer des mündlichen Beitrags wird von der Prüferin beziehungsweise dem Prüfer zu Beginn des Semesters festgelegt. Die für die Benotung des mündlichen Beitrags maßgeblichen Tatsachen sind in einem Protokoll festzuhalten. Die Note ist den Studierenden spätestens eine Woche nach dem </w:t>
      </w:r>
      <w:r w:rsidRPr="002C5E02">
        <w:rPr>
          <w:rStyle w:val="THRot"/>
        </w:rPr>
        <w:t xml:space="preserve">mündlichen Beitrag </w:t>
      </w:r>
      <w:r w:rsidR="00FD557C" w:rsidRPr="002C5E02">
        <w:rPr>
          <w:rStyle w:val="THRot"/>
        </w:rPr>
        <w:t>bekanntzugeben</w:t>
      </w:r>
      <w:r w:rsidRPr="002C5E02">
        <w:rPr>
          <w:rStyle w:val="THRot"/>
        </w:rPr>
        <w:t>.</w:t>
      </w:r>
    </w:p>
    <w:p w14:paraId="473796C1" w14:textId="7667E2DE" w:rsidR="00843D27" w:rsidRPr="002C5E02" w:rsidRDefault="00843D27" w:rsidP="00413167">
      <w:pPr>
        <w:pStyle w:val="FlietextTHnummeriert"/>
        <w:numPr>
          <w:ilvl w:val="0"/>
          <w:numId w:val="19"/>
        </w:numPr>
        <w:rPr>
          <w:rStyle w:val="THRot"/>
        </w:rPr>
      </w:pPr>
      <w:r w:rsidRPr="002C5E02">
        <w:rPr>
          <w:rStyle w:val="THRot"/>
        </w:rPr>
        <w:t xml:space="preserve">Die Projektarbeit ist eine Prüfungsleistung, die in der selbstständigen Bearbeitung einer </w:t>
      </w:r>
      <w:r w:rsidR="00912740" w:rsidRPr="002C5E02">
        <w:rPr>
          <w:rStyle w:val="THRot"/>
        </w:rPr>
        <w:t>spezifischen</w:t>
      </w:r>
      <w:r w:rsidRPr="002C5E02">
        <w:rPr>
          <w:rStyle w:val="THRot"/>
        </w:rPr>
        <w:t xml:space="preserve"> Fragestellung unter Anleitung mit </w:t>
      </w:r>
      <w:r w:rsidR="00912740" w:rsidRPr="002C5E02">
        <w:rPr>
          <w:rStyle w:val="THRot"/>
        </w:rPr>
        <w:t xml:space="preserve">wissenschaftlicher Methodik und </w:t>
      </w:r>
      <w:r w:rsidRPr="002C5E02">
        <w:rPr>
          <w:rStyle w:val="THRot"/>
        </w:rPr>
        <w:t xml:space="preserve">einer Dokumentation der Ergebnisse besteht. </w:t>
      </w:r>
    </w:p>
    <w:p w14:paraId="3A9F39FD" w14:textId="77777777" w:rsidR="00843D27" w:rsidRDefault="00843D27" w:rsidP="00413167">
      <w:pPr>
        <w:pStyle w:val="FlietextTHnummeriert"/>
        <w:numPr>
          <w:ilvl w:val="0"/>
          <w:numId w:val="19"/>
        </w:numPr>
      </w:pPr>
      <w:r w:rsidRPr="00843D27">
        <w:rPr>
          <w:rStyle w:val="THRot"/>
        </w:rPr>
        <w:t>Mit einem Testat/Zwischentestat wird bescheinigt, dass die oder der Studierende eine Studienarbeit (z.B. Entwurf) im geforderten Umfang erstellt hat. Der zu erbringende Leistungsumfang sowie die geforderten Inhalte und Anforderungen ergeben sich aus der jeweiligen Modulbeschreibung im Modulhandbuch sowie aus der Aufgabenstellung</w:t>
      </w:r>
      <w:r>
        <w:t>.</w:t>
      </w:r>
    </w:p>
    <w:p w14:paraId="09806A84" w14:textId="77777777" w:rsidR="00843D27" w:rsidRPr="00843D27" w:rsidRDefault="00843D27" w:rsidP="00413167">
      <w:pPr>
        <w:pStyle w:val="FlietextTHnummeriert"/>
        <w:numPr>
          <w:ilvl w:val="0"/>
          <w:numId w:val="19"/>
        </w:numPr>
        <w:rPr>
          <w:rStyle w:val="THRot"/>
        </w:rPr>
      </w:pPr>
      <w:r w:rsidRPr="00843D27">
        <w:rPr>
          <w:rStyle w:val="THRot"/>
        </w:rPr>
        <w:t xml:space="preserve">Im Rahmen einer </w:t>
      </w:r>
      <w:proofErr w:type="spellStart"/>
      <w:r w:rsidRPr="00843D27">
        <w:rPr>
          <w:rStyle w:val="THRot"/>
        </w:rPr>
        <w:t>Performanzprüfung</w:t>
      </w:r>
      <w:proofErr w:type="spellEnd"/>
      <w:r w:rsidRPr="00843D27">
        <w:rPr>
          <w:rStyle w:val="THRot"/>
        </w:rPr>
        <w:t xml:space="preserve"> werden realitätsnahe, typische Handlungssituationen simuliert. Die Studierenden werden hierzu mit einer oder mehreren Aufgabenstellungen konfrontiert, wie sie in ihrem späteren Berufsfeld tatsächlich vorkommen (können). Die Studierenden müssen diese Aufgabenstellung – nach Maßgabe der konkreten Ausgestaltung in dem jeweiligen Modul – alleine oder in der Rolle eines Mitgliedes einer mit den jeweiligen Aufgaben betrauten Gruppe in eigener Verantwortung lösen. Wie sorgfältig die Aufgabenstellung analysiert und welcher Lösungsweg eingeschlagen wird, welche Methoden und Instrumente ausgewählt und eingesetzt werden und wie die Studierenden die eigenen Aktivitäten sowie die Zusammenarbeit mit den anderen Gruppenmitgliedern ausgestalten, organisieren, koordinieren und dokumentieren (Projektmanagement), bestimmen die Studierenden analog zur beruflichen Praxis weitgehend selbst; dies wird bewertet (Performanz).</w:t>
      </w:r>
    </w:p>
    <w:p w14:paraId="1E8307FF" w14:textId="77777777" w:rsidR="00843D27" w:rsidRPr="00843D27" w:rsidRDefault="00843D27" w:rsidP="00413167">
      <w:pPr>
        <w:pStyle w:val="FlietextTHnummeriert"/>
        <w:numPr>
          <w:ilvl w:val="0"/>
          <w:numId w:val="19"/>
        </w:numPr>
        <w:rPr>
          <w:rStyle w:val="THRot"/>
        </w:rPr>
      </w:pPr>
      <w:r w:rsidRPr="00843D27">
        <w:rPr>
          <w:rStyle w:val="THRot"/>
        </w:rPr>
        <w:t>Ein Lernportfolio dokumentiert den studentischen Kompetenzentwicklungsprozess anhand von Präsentationen, Essays, Ausschnitten aus Praktikumsberichten, Inhaltsverzeichnissen von Hausarbeiten, Mitschriften, To-Do-Listen, Forschungsberichten und anderen Leistungsdarstellungen und Lernproduktionen, zusammengefasst als sogenannte „Artefakte“. Nur in Verbindung mit der studentischen Reflexion (schriftlich, mündlich oder auch in einem Video) der Verwendung dieser Artefakte für das Erreichen des zuvor durch die Prüferin oder den Prüfer transparent gemachten Lernziels wird das Lernportfolio zum Prüfungsgegenstand. Während der Erstellung des Lernportfolios wird von der Prüferin oder dem Prüfer im Semesterverlauf Feedback auf Entwicklungsschritte und/oder Artefakte gegeben. Als Prüfungsleistung wird eine nach dem Feedback überarbeitete Form des Lernportfolios – in handschriftlicher oder elektronischer Form</w:t>
      </w:r>
      <w:r w:rsidR="00B44E41">
        <w:rPr>
          <w:rStyle w:val="THRot"/>
        </w:rPr>
        <w:t> </w:t>
      </w:r>
      <w:r w:rsidRPr="00843D27">
        <w:rPr>
          <w:rStyle w:val="THRot"/>
        </w:rPr>
        <w:t xml:space="preserve">– eingereicht. </w:t>
      </w:r>
    </w:p>
    <w:p w14:paraId="23D68466" w14:textId="77777777" w:rsidR="00843D27" w:rsidRPr="00B44E41" w:rsidRDefault="00843D27" w:rsidP="00413167">
      <w:pPr>
        <w:pStyle w:val="FlietextTHnummeriert"/>
        <w:numPr>
          <w:ilvl w:val="0"/>
          <w:numId w:val="19"/>
        </w:numPr>
        <w:rPr>
          <w:rStyle w:val="THRot"/>
        </w:rPr>
      </w:pPr>
      <w:r w:rsidRPr="00B44E41">
        <w:rPr>
          <w:rStyle w:val="THRot"/>
        </w:rPr>
        <w:t>Ein Praktikumsbericht (z. B. Versuchsprotokoll) dient der Feststellung, ob die Studierenden befähigt sind, innerhalb einer vorgegebenen Frist eine laborpraktische Aufgabe selbstständig sowohl praktisch zu bearbeiten als auch Bearbeitungsprozess und Ergebnis schriftlich zu dokumentieren, zu bewerten und zu reflektieren. Praktikumsberichte können auch in Form einer Gruppenarbeit zur Prüfung zugelassen werden. Die Bewertung des Praktikumsberichts ist den Studierenden spätestens sechs Wochen n</w:t>
      </w:r>
      <w:r w:rsidR="00B44E41">
        <w:rPr>
          <w:rStyle w:val="THRot"/>
        </w:rPr>
        <w:t>ach Abgabe des Berichts bekanntzu</w:t>
      </w:r>
      <w:r w:rsidRPr="00B44E41">
        <w:rPr>
          <w:rStyle w:val="THRot"/>
        </w:rPr>
        <w:t>geben.</w:t>
      </w:r>
    </w:p>
    <w:p w14:paraId="77A210D2" w14:textId="77777777" w:rsidR="00843D27" w:rsidRPr="00B44E41" w:rsidRDefault="00843D27" w:rsidP="00413167">
      <w:pPr>
        <w:pStyle w:val="FlietextTHnummeriert"/>
        <w:numPr>
          <w:ilvl w:val="0"/>
          <w:numId w:val="19"/>
        </w:numPr>
        <w:rPr>
          <w:rStyle w:val="THRot"/>
        </w:rPr>
      </w:pPr>
      <w:r w:rsidRPr="00B44E41">
        <w:rPr>
          <w:rStyle w:val="THRot"/>
        </w:rPr>
        <w:t xml:space="preserve">Ein Rollenspiel (auch Planspiel) dient der Feststellung, ob die Studierenden befähigt sind, innerhalb einer vorgegebenen Zeitspanne in einer praxisnahen oder praxisanalogen Situation </w:t>
      </w:r>
      <w:r w:rsidRPr="00B44E41">
        <w:rPr>
          <w:rStyle w:val="THRot"/>
        </w:rPr>
        <w:lastRenderedPageBreak/>
        <w:t>bzw. Simulation Aufgaben mit wissenschaftlichen Methoden und unter Einsatz von Kommunikations- und Kooperationstechniken in der Regel im Diskurs mit weiteren handelnden, realen oder virtuellen Personen zu lösen. Die Bewertung ist den Studierenden nach Abs</w:t>
      </w:r>
      <w:r w:rsidR="00B44E41">
        <w:rPr>
          <w:rStyle w:val="THRot"/>
        </w:rPr>
        <w:t>chluss des Rollenspiels bekanntzu</w:t>
      </w:r>
      <w:r w:rsidRPr="00B44E41">
        <w:rPr>
          <w:rStyle w:val="THRot"/>
        </w:rPr>
        <w:t>geben.</w:t>
      </w:r>
    </w:p>
    <w:p w14:paraId="1F6C4B57" w14:textId="77777777" w:rsidR="00843D27" w:rsidRPr="00B44E41" w:rsidRDefault="00843D27" w:rsidP="00413167">
      <w:pPr>
        <w:pStyle w:val="FlietextTHnummeriert"/>
        <w:numPr>
          <w:ilvl w:val="0"/>
          <w:numId w:val="19"/>
        </w:numPr>
        <w:rPr>
          <w:rStyle w:val="THRot"/>
        </w:rPr>
      </w:pPr>
      <w:r w:rsidRPr="00B44E41">
        <w:rPr>
          <w:rStyle w:val="THRot"/>
        </w:rPr>
        <w:t>Ein Zugangskolloquium dient der Feststellung, ob die Studierenden die versuchsspezifischen Voraussetzungen erfüllen, eine definierte laborpraktische Aufgabe nach wissenschaftlichen und fachpraktischen Methoden selbständig und sicher bearbeiten zu können.</w:t>
      </w:r>
    </w:p>
    <w:p w14:paraId="1893169C" w14:textId="77777777" w:rsidR="00843D27" w:rsidRPr="00B44E41" w:rsidRDefault="00843D27" w:rsidP="00413167">
      <w:pPr>
        <w:pStyle w:val="FlietextTHnummeriert"/>
        <w:numPr>
          <w:ilvl w:val="0"/>
          <w:numId w:val="19"/>
        </w:numPr>
        <w:rPr>
          <w:rStyle w:val="THRot"/>
        </w:rPr>
      </w:pPr>
      <w:r w:rsidRPr="00B44E41">
        <w:rPr>
          <w:rStyle w:val="THRot"/>
        </w:rPr>
        <w:t xml:space="preserve">Ein Präparat ist das materielle Produkt einer Arbeitsleistung, das hinsichtlich seiner Qualität und Quantität zuvor festgelegten Kriterien genügt. Es dient der Feststellung, ob der Prüfling befähigt ist, innerhalb vorgegebener Fristen eine Aufgabe mit dem Ziel der Herstellung eines Produktes nach wissenschaftlichen und fachpraktischen Methoden selbständig zu bearbeiten. Die Bewertung für das Präparat ist dem Prüfling spätestens zwei Wochen nach dem Abgabetermin </w:t>
      </w:r>
      <w:r w:rsidR="00FD557C">
        <w:rPr>
          <w:rStyle w:val="THRot"/>
        </w:rPr>
        <w:t>bekanntzugeben</w:t>
      </w:r>
      <w:r w:rsidRPr="00B44E41">
        <w:rPr>
          <w:rStyle w:val="THRot"/>
        </w:rPr>
        <w:t>.</w:t>
      </w:r>
    </w:p>
    <w:p w14:paraId="5DD71585" w14:textId="77777777" w:rsidR="007613CD" w:rsidRPr="007453FA" w:rsidRDefault="00843D27" w:rsidP="00413167">
      <w:pPr>
        <w:pStyle w:val="FlietextTHnummeriert"/>
        <w:numPr>
          <w:ilvl w:val="0"/>
          <w:numId w:val="19"/>
        </w:numPr>
        <w:rPr>
          <w:rStyle w:val="THRot"/>
          <w:color w:val="auto"/>
        </w:rPr>
      </w:pPr>
      <w:r w:rsidRPr="00441501">
        <w:rPr>
          <w:rStyle w:val="THRot"/>
          <w:color w:val="auto"/>
        </w:rPr>
        <w:t>Weitere Prüfungsformen können auch in Form einer Gruppenarbeit zur Prüfung zugelassen werden. Dies setzt in der Regel voraus, dass der als Prüfungsleistung zu bewertende Beitrag der oder des einzelnen Studierenden aufgrund der Angabe von Abschnitten, Arbeitsgebieten, Seitenzahlen (bei Hausarbeiten) oder anderen objektiven Kriterien, die eine eindeutige Abgrenzung ermöglichen, deutlich unterscheidbar und bewertbar ist. Wenn die intendierten Lernergebnisse (</w:t>
      </w:r>
      <w:proofErr w:type="spellStart"/>
      <w:r w:rsidRPr="00441501">
        <w:rPr>
          <w:rStyle w:val="THRot"/>
          <w:color w:val="auto"/>
        </w:rPr>
        <w:t>learning</w:t>
      </w:r>
      <w:proofErr w:type="spellEnd"/>
      <w:r w:rsidRPr="00441501">
        <w:rPr>
          <w:rStyle w:val="THRot"/>
          <w:color w:val="auto"/>
        </w:rPr>
        <w:t xml:space="preserve"> </w:t>
      </w:r>
      <w:proofErr w:type="spellStart"/>
      <w:r w:rsidRPr="00441501">
        <w:rPr>
          <w:rStyle w:val="THRot"/>
          <w:color w:val="auto"/>
        </w:rPr>
        <w:t>outcomes</w:t>
      </w:r>
      <w:proofErr w:type="spellEnd"/>
      <w:r w:rsidRPr="00441501">
        <w:rPr>
          <w:rStyle w:val="THRot"/>
          <w:color w:val="auto"/>
        </w:rPr>
        <w:t>) die Teamarbeit insgesamt im Fokus haben, kann davon abweichend eine Gesamtbewertung der Gruppenarbeit stattfinden.</w:t>
      </w:r>
    </w:p>
    <w:p w14:paraId="1F6167A9" w14:textId="77777777" w:rsidR="007613CD" w:rsidRDefault="007613CD" w:rsidP="00E461E0">
      <w:pPr>
        <w:pStyle w:val="berschrift1"/>
        <w:spacing w:before="720" w:after="240"/>
      </w:pPr>
      <w:bookmarkStart w:id="74" w:name="_Toc106871358"/>
      <w:r>
        <w:t>Studienverlauf</w:t>
      </w:r>
      <w:bookmarkEnd w:id="74"/>
    </w:p>
    <w:p w14:paraId="76D277C9" w14:textId="77777777" w:rsidR="007613CD" w:rsidRDefault="007613CD" w:rsidP="00E461E0">
      <w:pPr>
        <w:pStyle w:val="berschrift2"/>
        <w:spacing w:before="360" w:after="120"/>
      </w:pPr>
      <w:bookmarkStart w:id="75" w:name="_Module_und_Abschluss"/>
      <w:bookmarkStart w:id="76" w:name="_Toc106871359"/>
      <w:bookmarkEnd w:id="75"/>
      <w:r>
        <w:t>Module und Abschluss des Studiums, Zusatzmodule</w:t>
      </w:r>
      <w:bookmarkEnd w:id="76"/>
      <w:r>
        <w:t xml:space="preserve"> </w:t>
      </w:r>
    </w:p>
    <w:p w14:paraId="034A5F79" w14:textId="77777777" w:rsidR="006C0653" w:rsidRPr="00FE4814" w:rsidRDefault="006C0653" w:rsidP="00413167">
      <w:pPr>
        <w:pStyle w:val="FlietextTHnummeriert"/>
        <w:numPr>
          <w:ilvl w:val="0"/>
          <w:numId w:val="20"/>
        </w:numPr>
      </w:pPr>
      <w:r w:rsidRPr="00FE4814">
        <w:t>Im Studium sind in allen vorgeschriebenen Modulen (Pflicht- und Wahlpflichtmodulen) Modulprüfungen in den Prüfungsformen der §§ 19 bis 22 abzulegen. Die Module des Studiums sind in § 24 aufgeführt, die Prüfungsformen sind, sofern sie nicht vom Prüfungsausschuss im Einzelnen festgelegt werden (§ 16 Abs. 5 Satz 1), dem Studienverlaufsplan oder dem Modulhandbuch zu entnehmen.</w:t>
      </w:r>
      <w:r w:rsidRPr="00FE4814">
        <w:rPr>
          <w:rStyle w:val="THRot"/>
        </w:rPr>
        <w:t xml:space="preserve"> Wahlmöglichkeiten ergeben sich aus dem Studienverlaufsplan und werden im Modulhandbuch näher erläutert.</w:t>
      </w:r>
    </w:p>
    <w:p w14:paraId="573D4566" w14:textId="7705E986" w:rsidR="007613CD" w:rsidRPr="00FE4814" w:rsidRDefault="006C0653" w:rsidP="00413167">
      <w:pPr>
        <w:pStyle w:val="FlietextTHnummeriert"/>
        <w:numPr>
          <w:ilvl w:val="0"/>
          <w:numId w:val="20"/>
        </w:numPr>
      </w:pPr>
      <w:r w:rsidRPr="00FE4814">
        <w:t xml:space="preserve">Die oder der Studierende kann sich in mehr als den zur Erreichung der vorgeschriebenen Zahl von Leistungspunkten erforderlichen Modulen einer Prüfungsleistung unterziehen (Zusatzmodule). Die Ergebnisse dieser Prüfungsleistungen werden auf Antrag der oder des Studierenden in das Zeugnis aufgenommen, jedoch bei der Festsetzung der Gesamtnote nicht berücksichtigt. Als Prüfung in Zusatzmodulen gilt auch, wenn der Prüfling aus einem Katalog von Wahlpflichtmodulen mehr als die vorgeschriebene Anzahl auswählt und durch Modulprüfungen abschließt. </w:t>
      </w:r>
      <w:r w:rsidRPr="00FE4814">
        <w:rPr>
          <w:rStyle w:val="THRot"/>
        </w:rPr>
        <w:t xml:space="preserve">In diesem Fall gelten die </w:t>
      </w:r>
      <w:r w:rsidR="00846C2F" w:rsidRPr="00FE4814">
        <w:rPr>
          <w:rStyle w:val="THRot"/>
        </w:rPr>
        <w:t>besten</w:t>
      </w:r>
      <w:r w:rsidRPr="00FE4814">
        <w:rPr>
          <w:rStyle w:val="THRot"/>
        </w:rPr>
        <w:t xml:space="preserve"> Modulprüfungen als die vorgeschriebenen Prüfungen, es sei denn, dass der Prüfling </w:t>
      </w:r>
      <w:r w:rsidR="0034122A" w:rsidRPr="00FE4814">
        <w:rPr>
          <w:rStyle w:val="THRot"/>
        </w:rPr>
        <w:t>spätestens bis</w:t>
      </w:r>
      <w:r w:rsidR="00ED2941" w:rsidRPr="00FE4814">
        <w:rPr>
          <w:rStyle w:val="THRot"/>
        </w:rPr>
        <w:t xml:space="preserve"> </w:t>
      </w:r>
      <w:r w:rsidR="0034122A" w:rsidRPr="00FE4814">
        <w:rPr>
          <w:rStyle w:val="THRot"/>
        </w:rPr>
        <w:t>zu</w:t>
      </w:r>
      <w:r w:rsidRPr="00FE4814">
        <w:rPr>
          <w:rStyle w:val="THRot"/>
        </w:rPr>
        <w:t xml:space="preserve">r </w:t>
      </w:r>
      <w:r w:rsidR="0034122A" w:rsidRPr="00FE4814">
        <w:rPr>
          <w:rStyle w:val="THRot"/>
        </w:rPr>
        <w:t>Anmeldung zur Abschlussarbeit</w:t>
      </w:r>
      <w:r w:rsidRPr="00FE4814">
        <w:rPr>
          <w:rStyle w:val="THRot"/>
        </w:rPr>
        <w:t xml:space="preserve"> etwas anderes bestimmt hat</w:t>
      </w:r>
      <w:r w:rsidR="00846C2F" w:rsidRPr="00FE4814">
        <w:rPr>
          <w:rStyle w:val="THRot"/>
        </w:rPr>
        <w:t xml:space="preserve"> oder es zum Erreichen eines gewählten Studienschwerpunkts oder einer gewählten Vertiefungsrichtung erforderlich ist, bestimmte Modulprüfungen abzulegen</w:t>
      </w:r>
      <w:r w:rsidRPr="00FE4814">
        <w:rPr>
          <w:rStyle w:val="THRot"/>
        </w:rPr>
        <w:t>.</w:t>
      </w:r>
    </w:p>
    <w:p w14:paraId="649C4CD8" w14:textId="77777777" w:rsidR="007613CD" w:rsidRDefault="007613CD" w:rsidP="00E461E0">
      <w:pPr>
        <w:pStyle w:val="berschrift2"/>
        <w:spacing w:before="360" w:after="120"/>
      </w:pPr>
      <w:bookmarkStart w:id="77" w:name="_Modulprüfungen"/>
      <w:bookmarkStart w:id="78" w:name="_Toc106871360"/>
      <w:bookmarkEnd w:id="77"/>
      <w:r>
        <w:t>Modulprüfungen</w:t>
      </w:r>
      <w:bookmarkEnd w:id="78"/>
      <w:r>
        <w:t xml:space="preserve"> </w:t>
      </w:r>
    </w:p>
    <w:p w14:paraId="5B3CF5CD" w14:textId="77777777" w:rsidR="007613CD" w:rsidRPr="00EB44FA" w:rsidRDefault="7E6D37FD" w:rsidP="004E000B">
      <w:pPr>
        <w:pStyle w:val="FlietextTHeingerckt"/>
        <w:rPr>
          <w:rStyle w:val="THRot"/>
        </w:rPr>
      </w:pPr>
      <w:r w:rsidRPr="663B1BD4">
        <w:rPr>
          <w:rStyle w:val="THRot"/>
          <w:color w:val="auto"/>
        </w:rPr>
        <w:t>Im Studium sind</w:t>
      </w:r>
      <w:r w:rsidRPr="663B1BD4">
        <w:rPr>
          <w:rStyle w:val="THRot"/>
        </w:rPr>
        <w:t xml:space="preserve"> die </w:t>
      </w:r>
      <w:del w:id="79" w:author="Matthias Böhmer (mboehme1)" w:date="2023-10-31T16:11:00Z">
        <w:r w:rsidRPr="663B1BD4" w:rsidDel="7E6D37FD">
          <w:rPr>
            <w:rStyle w:val="THRot"/>
          </w:rPr>
          <w:delText>folgenden</w:delText>
        </w:r>
      </w:del>
      <w:del w:id="80" w:author="Gastbenutzer" w:date="2023-10-29T12:30:00Z">
        <w:r w:rsidRPr="663B1BD4" w:rsidDel="007613CD">
          <w:rPr>
            <w:rStyle w:val="THRot"/>
          </w:rPr>
          <w:delText xml:space="preserve"> Modulprüfungen abzulegen:</w:delText>
        </w:r>
      </w:del>
    </w:p>
    <w:p w14:paraId="4CAE9290" w14:textId="1ED370A0" w:rsidR="00E461E0" w:rsidRPr="00E461E0" w:rsidDel="00BE4A01" w:rsidRDefault="00E461E0" w:rsidP="004E000B">
      <w:pPr>
        <w:pStyle w:val="AufzhlungStrichTHeingerckt"/>
        <w:spacing w:after="120"/>
        <w:rPr>
          <w:del w:id="81" w:author="Christian Noss (cnoss)" w:date="2023-10-29T11:29:00Z"/>
          <w:rStyle w:val="THRot"/>
        </w:rPr>
      </w:pPr>
      <w:del w:id="82" w:author="Christian Noss (cnoss)" w:date="2023-10-29T11:29:00Z">
        <w:r w:rsidRPr="00E461E0" w:rsidDel="00BE4A01">
          <w:rPr>
            <w:rStyle w:val="THRot"/>
          </w:rPr>
          <w:delText>xyz</w:delText>
        </w:r>
      </w:del>
    </w:p>
    <w:p w14:paraId="60397707" w14:textId="46DD6E5C" w:rsidR="00E461E0" w:rsidRPr="00E461E0" w:rsidDel="00BE4A01" w:rsidRDefault="00E461E0" w:rsidP="004E000B">
      <w:pPr>
        <w:pStyle w:val="AufzhlungStrichTHeingerckt"/>
        <w:spacing w:after="120"/>
        <w:rPr>
          <w:del w:id="83" w:author="Christian Noss (cnoss)" w:date="2023-10-29T11:29:00Z"/>
          <w:rStyle w:val="THRot"/>
        </w:rPr>
      </w:pPr>
      <w:del w:id="84" w:author="Christian Noss (cnoss)" w:date="2023-10-29T11:29:00Z">
        <w:r w:rsidRPr="00E461E0" w:rsidDel="00BE4A01">
          <w:rPr>
            <w:rStyle w:val="THRot"/>
          </w:rPr>
          <w:delText>xyz</w:delText>
        </w:r>
      </w:del>
    </w:p>
    <w:p w14:paraId="179823C8" w14:textId="16BA0004" w:rsidR="00E461E0" w:rsidDel="00BE4A01" w:rsidRDefault="00E461E0" w:rsidP="004E000B">
      <w:pPr>
        <w:pStyle w:val="AufzhlungStrichTHeingerckt"/>
        <w:spacing w:after="120"/>
        <w:rPr>
          <w:del w:id="85" w:author="Christian Noss (cnoss)" w:date="2023-10-29T11:29:00Z"/>
          <w:rStyle w:val="THRot"/>
        </w:rPr>
      </w:pPr>
      <w:del w:id="86" w:author="Christian Noss (cnoss)" w:date="2023-10-29T11:29:00Z">
        <w:r w:rsidRPr="00E461E0" w:rsidDel="00BE4A01">
          <w:rPr>
            <w:rStyle w:val="THRot"/>
          </w:rPr>
          <w:delText>xyz</w:delText>
        </w:r>
      </w:del>
    </w:p>
    <w:p w14:paraId="42A17A23" w14:textId="789F5E29" w:rsidR="0030376A" w:rsidRPr="00E461E0" w:rsidRDefault="0030376A" w:rsidP="00FF7B98">
      <w:pPr>
        <w:pStyle w:val="FlietextTHeingerckt"/>
        <w:rPr>
          <w:rStyle w:val="THRot"/>
        </w:rPr>
      </w:pPr>
      <w:del w:id="87" w:author="Christian Noss (cnoss)" w:date="2023-10-29T11:29:00Z">
        <w:r w:rsidRPr="009555B3" w:rsidDel="00BE4A01">
          <w:rPr>
            <w:rStyle w:val="THRot"/>
          </w:rPr>
          <w:delText xml:space="preserve">ODER </w:delText>
        </w:r>
      </w:del>
      <w:r w:rsidRPr="009555B3">
        <w:rPr>
          <w:rStyle w:val="THRot"/>
        </w:rPr>
        <w:t>Modulprüfungen gemäß Studienverlaufsplan (Anlage 1a/b) abzulegen.</w:t>
      </w:r>
    </w:p>
    <w:p w14:paraId="47D75952" w14:textId="77777777" w:rsidR="007613CD" w:rsidRDefault="007613CD" w:rsidP="004E000B">
      <w:pPr>
        <w:pStyle w:val="FlietextTHeingerckt"/>
      </w:pPr>
      <w:r>
        <w:lastRenderedPageBreak/>
        <w:t>Das Nähere zu den abzulegenden Modulprüfungen ist im Studienverlaufsplan (Anlage 1</w:t>
      </w:r>
      <w:r w:rsidR="00E66F09" w:rsidRPr="00E66F09">
        <w:rPr>
          <w:rStyle w:val="THRot"/>
        </w:rPr>
        <w:t>a/b</w:t>
      </w:r>
      <w:r>
        <w:t>) und im Modulhandbuch in seiner jeweils aktuellen Version dargestellt.</w:t>
      </w:r>
    </w:p>
    <w:p w14:paraId="2B8A7901" w14:textId="77777777" w:rsidR="007613CD" w:rsidRDefault="007613CD" w:rsidP="00E461E0">
      <w:pPr>
        <w:pStyle w:val="berschrift1"/>
        <w:spacing w:before="720" w:after="240"/>
      </w:pPr>
      <w:bookmarkStart w:id="88" w:name="_Toc106871361"/>
      <w:r>
        <w:t xml:space="preserve">Bachelorarbeit </w:t>
      </w:r>
      <w:r w:rsidRPr="00950028">
        <w:rPr>
          <w:rStyle w:val="THRot"/>
        </w:rPr>
        <w:t>und Kolloquium</w:t>
      </w:r>
      <w:bookmarkEnd w:id="88"/>
    </w:p>
    <w:p w14:paraId="7A50E983" w14:textId="77777777" w:rsidR="007613CD" w:rsidRDefault="007613CD" w:rsidP="004E000B">
      <w:pPr>
        <w:pStyle w:val="berschrift2"/>
        <w:spacing w:before="360" w:after="120"/>
      </w:pPr>
      <w:bookmarkStart w:id="89" w:name="_Toc106871362"/>
      <w:r>
        <w:t>Bachelorarbeit; Zweck, Thema, Prüferinnen oder Prüfer</w:t>
      </w:r>
      <w:bookmarkEnd w:id="89"/>
    </w:p>
    <w:p w14:paraId="0D1B31BE" w14:textId="5CBDBA25" w:rsidR="005D23A3" w:rsidRPr="005D23A3" w:rsidRDefault="005D23A3" w:rsidP="00413167">
      <w:pPr>
        <w:pStyle w:val="FlietextTHnummeriert"/>
        <w:numPr>
          <w:ilvl w:val="0"/>
          <w:numId w:val="41"/>
        </w:numPr>
        <w:rPr>
          <w:color w:val="auto"/>
          <w14:scene3d>
            <w14:camera w14:prst="orthographicFront"/>
            <w14:lightRig w14:rig="threePt" w14:dir="t">
              <w14:rot w14:lat="0" w14:lon="0" w14:rev="0"/>
            </w14:lightRig>
          </w14:scene3d>
        </w:rPr>
      </w:pPr>
      <w:r w:rsidRPr="005D23A3">
        <w:rPr>
          <w:color w:val="auto"/>
          <w14:scene3d>
            <w14:camera w14:prst="orthographicFront"/>
            <w14:lightRig w14:rig="threePt" w14:dir="t">
              <w14:rot w14:lat="0" w14:lon="0" w14:rev="0"/>
            </w14:lightRig>
          </w14:scene3d>
        </w:rPr>
        <w:t xml:space="preserve">Die Bachelorarbeit ist eine </w:t>
      </w:r>
      <w:r w:rsidRPr="00E74F4A">
        <w:rPr>
          <w:rStyle w:val="THRot"/>
        </w:rPr>
        <w:t>schriftliche Haus</w:t>
      </w:r>
      <w:ins w:id="90" w:author="Christian Noss (cnoss)" w:date="2023-10-29T11:30:00Z">
        <w:r w:rsidR="00BE4A01">
          <w:rPr>
            <w:rStyle w:val="THRot"/>
          </w:rPr>
          <w:t>- oder Projekt</w:t>
        </w:r>
      </w:ins>
      <w:r w:rsidRPr="00E74F4A">
        <w:rPr>
          <w:rStyle w:val="THRot"/>
        </w:rPr>
        <w:t>arbeit</w:t>
      </w:r>
      <w:r w:rsidRPr="005D23A3">
        <w:rPr>
          <w:color w:val="auto"/>
          <w14:scene3d>
            <w14:camera w14:prst="orthographicFront"/>
            <w14:lightRig w14:rig="threePt" w14:dir="t">
              <w14:rot w14:lat="0" w14:lon="0" w14:rev="0"/>
            </w14:lightRig>
          </w14:scene3d>
        </w:rPr>
        <w:t xml:space="preserve">. Sie soll zeigen, dass die oder der Studierende befähigt ist, innerhalb einer vorgegebenen Frist ein Thema aus ihrem oder seinem Fachgebiet sowohl in seinen fachlichen Einzelheiten als auch in den fachübergreifenden Zusammenhängen nach wissenschaftlichen und fachpraktischen Methoden selbstständig zu bearbeiten. </w:t>
      </w:r>
      <w:r w:rsidRPr="00E74F4A">
        <w:rPr>
          <w:rStyle w:val="THRot"/>
        </w:rPr>
        <w:t>Die interdisziplinäre Zusammenarbeit kann auch bei der Abschlussarbeit berücksichtigt werden.</w:t>
      </w:r>
    </w:p>
    <w:p w14:paraId="674FEFE8" w14:textId="77777777" w:rsidR="005D23A3" w:rsidRPr="005D23A3" w:rsidRDefault="005D23A3" w:rsidP="005D23A3">
      <w:pPr>
        <w:pStyle w:val="FlietextTHnummeriert"/>
        <w:rPr>
          <w:color w:val="auto"/>
          <w14:scene3d>
            <w14:camera w14:prst="orthographicFront"/>
            <w14:lightRig w14:rig="threePt" w14:dir="t">
              <w14:rot w14:lat="0" w14:lon="0" w14:rev="0"/>
            </w14:lightRig>
          </w14:scene3d>
        </w:rPr>
      </w:pPr>
      <w:r w:rsidRPr="005D23A3">
        <w:rPr>
          <w:color w:val="auto"/>
          <w14:scene3d>
            <w14:camera w14:prst="orthographicFront"/>
            <w14:lightRig w14:rig="threePt" w14:dir="t">
              <w14:rot w14:lat="0" w14:lon="0" w14:rev="0"/>
            </w14:lightRig>
          </w14:scene3d>
        </w:rPr>
        <w:t>Das Thema der Bachelorarbeit kann von jeder Professorin und jedem Professor, die oder der nach § 9 Abs. 1 zur Prüferin beziehungsweise zum Prüfer bestellt werden kann, gestellt und die Bearbeitung von ihr oder ihm betreut werden. Auf Antrag der oder des Studierenden kann die oder der Vorsitzende des Prüfungsausschusses, wenn feststeht, dass das vorgesehene Thema der Bachelorarbeit nicht durch eine fachlich zuständige Professorin oder einen fachlich zuständigen Professor betreut werden kann, auch folgende Personen zur Betreuerin oder zum Betreuer gemäß § 28 Abs. 2 bestellen:</w:t>
      </w:r>
    </w:p>
    <w:p w14:paraId="00B385BB" w14:textId="77777777" w:rsidR="005D23A3" w:rsidRPr="005D23A3" w:rsidRDefault="005D23A3" w:rsidP="005D23A3">
      <w:pPr>
        <w:pStyle w:val="AufzhlungStrichTHeingerckt"/>
        <w:spacing w:after="120"/>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Honorarprofessorinnen oder Honorarprofessoren,</w:t>
      </w:r>
    </w:p>
    <w:p w14:paraId="021E0060" w14:textId="77777777" w:rsidR="005D23A3" w:rsidRPr="005D23A3" w:rsidRDefault="005D23A3" w:rsidP="005D23A3">
      <w:pPr>
        <w:pStyle w:val="AufzhlungStrichTHeingerckt"/>
        <w:spacing w:after="120"/>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mit entsprechenden Aufgaben betraute Lehrbeauftragte,</w:t>
      </w:r>
    </w:p>
    <w:p w14:paraId="54010125" w14:textId="77777777" w:rsidR="005D23A3" w:rsidRPr="005D23A3" w:rsidRDefault="005D23A3" w:rsidP="005D23A3">
      <w:pPr>
        <w:pStyle w:val="AufzhlungStrichTHeingerckt"/>
        <w:spacing w:after="120"/>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Lehrkräfte für besondere Aufgaben,</w:t>
      </w:r>
    </w:p>
    <w:p w14:paraId="4595DC77" w14:textId="77777777" w:rsidR="005D23A3" w:rsidRPr="005D23A3" w:rsidRDefault="005D23A3" w:rsidP="005D23A3">
      <w:pPr>
        <w:pStyle w:val="AufzhlungStrichTHeingerckt"/>
        <w:spacing w:after="120"/>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Prüferinnen und Prüfer anderer Fakultäten</w:t>
      </w:r>
    </w:p>
    <w:p w14:paraId="2137A1AA" w14:textId="77777777" w:rsidR="005D23A3" w:rsidRPr="005D23A3" w:rsidRDefault="005D23A3" w:rsidP="005D23A3">
      <w:pPr>
        <w:pStyle w:val="FlietextTHeingerckt"/>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 xml:space="preserve">oder </w:t>
      </w:r>
    </w:p>
    <w:p w14:paraId="6E41C7D4" w14:textId="77777777" w:rsidR="005D23A3" w:rsidRDefault="005D23A3" w:rsidP="005D23A3">
      <w:pPr>
        <w:pStyle w:val="AufzhlungStrichTHeingerckt"/>
        <w:spacing w:after="120"/>
        <w:rPr>
          <w14:scene3d>
            <w14:camera w14:prst="orthographicFront"/>
            <w14:lightRig w14:rig="threePt" w14:dir="t">
              <w14:rot w14:lat="0" w14:lon="0" w14:rev="0"/>
            </w14:lightRig>
          </w14:scene3d>
        </w:rPr>
      </w:pPr>
      <w:r w:rsidRPr="005D23A3">
        <w:rPr>
          <w14:scene3d>
            <w14:camera w14:prst="orthographicFront"/>
            <w14:lightRig w14:rig="threePt" w14:dir="t">
              <w14:rot w14:lat="0" w14:lon="0" w14:rev="0"/>
            </w14:lightRig>
          </w14:scene3d>
        </w:rPr>
        <w:t>in der beruflichen Praxis und Ausbildung erfahrene Personen.</w:t>
      </w:r>
    </w:p>
    <w:p w14:paraId="6C9BFE62" w14:textId="77777777" w:rsidR="005D23A3" w:rsidRPr="00F2665F" w:rsidRDefault="005D23A3" w:rsidP="005D23A3">
      <w:pPr>
        <w:pStyle w:val="FlietextTHnummeriert"/>
      </w:pPr>
      <w:r w:rsidRPr="00F2665F">
        <w:t xml:space="preserve">Die Bachelorarbeit darf mit Zustimmung der </w:t>
      </w:r>
      <w:r w:rsidRPr="00F2665F">
        <w:rPr>
          <w:color w:val="2F3134"/>
        </w:rPr>
        <w:t xml:space="preserve">oder </w:t>
      </w:r>
      <w:r w:rsidRPr="00F2665F">
        <w:t xml:space="preserve">des </w:t>
      </w:r>
      <w:r w:rsidRPr="00F2665F">
        <w:rPr>
          <w:color w:val="2F3134"/>
        </w:rPr>
        <w:t xml:space="preserve">Vorsitzenden </w:t>
      </w:r>
      <w:r w:rsidRPr="00F2665F">
        <w:t xml:space="preserve">des Prüfungsausschusses in einer Einrichtung außerhalb </w:t>
      </w:r>
      <w:r w:rsidRPr="00F2665F">
        <w:rPr>
          <w:color w:val="2F3134"/>
        </w:rPr>
        <w:t xml:space="preserve">der </w:t>
      </w:r>
      <w:r w:rsidRPr="00F2665F">
        <w:t xml:space="preserve">Hochschule durchgeführt </w:t>
      </w:r>
      <w:r w:rsidRPr="00F2665F">
        <w:rPr>
          <w:color w:val="2F3134"/>
        </w:rPr>
        <w:t xml:space="preserve">werden, wenn </w:t>
      </w:r>
      <w:r w:rsidRPr="00F2665F">
        <w:rPr>
          <w:color w:val="1A1C1F"/>
        </w:rPr>
        <w:t xml:space="preserve">sie dort ausreichend betreut </w:t>
      </w:r>
      <w:r w:rsidRPr="00F2665F">
        <w:rPr>
          <w:color w:val="2A2D2F"/>
        </w:rPr>
        <w:t>werden kann</w:t>
      </w:r>
      <w:r w:rsidRPr="00F2665F">
        <w:rPr>
          <w:color w:val="54575B"/>
        </w:rPr>
        <w:t xml:space="preserve">. </w:t>
      </w:r>
      <w:r w:rsidRPr="00F2665F">
        <w:rPr>
          <w:color w:val="1A1C1F"/>
        </w:rPr>
        <w:t xml:space="preserve">Der </w:t>
      </w:r>
      <w:r w:rsidRPr="00F2665F">
        <w:rPr>
          <w:color w:val="2A2D2F"/>
        </w:rPr>
        <w:t xml:space="preserve">oder </w:t>
      </w:r>
      <w:r w:rsidRPr="00F2665F">
        <w:rPr>
          <w:color w:val="1A1C1F"/>
        </w:rPr>
        <w:t xml:space="preserve">dem Studierenden </w:t>
      </w:r>
      <w:r w:rsidRPr="00F2665F">
        <w:rPr>
          <w:color w:val="2A2D2F"/>
        </w:rPr>
        <w:t xml:space="preserve">ist </w:t>
      </w:r>
      <w:r w:rsidRPr="00F2665F">
        <w:rPr>
          <w:color w:val="1A1C1F"/>
        </w:rPr>
        <w:t>Gelegenheit zu geben</w:t>
      </w:r>
      <w:r w:rsidRPr="00F2665F">
        <w:rPr>
          <w:color w:val="54575B"/>
        </w:rPr>
        <w:t xml:space="preserve">, </w:t>
      </w:r>
      <w:r w:rsidRPr="00F2665F">
        <w:rPr>
          <w:color w:val="1A1C1F"/>
        </w:rPr>
        <w:t xml:space="preserve">Vorschläge für </w:t>
      </w:r>
      <w:r w:rsidRPr="00F2665F">
        <w:rPr>
          <w:color w:val="2A2D2F"/>
        </w:rPr>
        <w:t xml:space="preserve">den </w:t>
      </w:r>
      <w:r w:rsidRPr="00F2665F">
        <w:rPr>
          <w:color w:val="1A1C1F"/>
        </w:rPr>
        <w:t>Themenbereich der Bachelorarbeit zu machen.</w:t>
      </w:r>
    </w:p>
    <w:p w14:paraId="377AE4DF" w14:textId="77777777" w:rsidR="005D23A3" w:rsidRPr="00F2665F" w:rsidRDefault="005D23A3" w:rsidP="005D23A3">
      <w:pPr>
        <w:pStyle w:val="FlietextTHnummeriert"/>
        <w:rPr>
          <w:color w:val="2A2D2F"/>
        </w:rPr>
      </w:pPr>
      <w:r w:rsidRPr="00F2665F">
        <w:t>Auf Antrag sorgt die oder der Vorsitzende des Prüfungsausschusses dafür, dass die oder der Studierende rechtzeitig ein Thema für die Bachelorarbeit erhält.</w:t>
      </w:r>
    </w:p>
    <w:p w14:paraId="00AB0ED1" w14:textId="77777777" w:rsidR="005D23A3" w:rsidRPr="00F2665F" w:rsidRDefault="005D23A3" w:rsidP="005D23A3">
      <w:pPr>
        <w:pStyle w:val="FlietextTHnummeriert"/>
      </w:pPr>
      <w:r w:rsidRPr="00F2665F">
        <w:t xml:space="preserve">Die Bachelorarbeit </w:t>
      </w:r>
      <w:r w:rsidRPr="00F2665F">
        <w:rPr>
          <w:color w:val="2A2D2F"/>
        </w:rPr>
        <w:t xml:space="preserve">kann </w:t>
      </w:r>
      <w:r w:rsidRPr="00F2665F">
        <w:t xml:space="preserve">auch in der Form einer Gruppenarbeit zugelassen </w:t>
      </w:r>
      <w:r w:rsidRPr="00F2665F">
        <w:rPr>
          <w:color w:val="2A2D2F"/>
        </w:rPr>
        <w:t xml:space="preserve">werden, </w:t>
      </w:r>
      <w:r w:rsidRPr="00F2665F">
        <w:t xml:space="preserve">wenn der als Prüfungsleistung zu bewertende Beitrag der oder des Einzelnen aufgrund der Angabe </w:t>
      </w:r>
      <w:r w:rsidRPr="00F77D4B">
        <w:rPr>
          <w:color w:val="2A2D2F"/>
        </w:rPr>
        <w:t>von</w:t>
      </w:r>
      <w:r w:rsidRPr="00F2665F">
        <w:rPr>
          <w:i/>
        </w:rPr>
        <w:t xml:space="preserve"> </w:t>
      </w:r>
      <w:r w:rsidRPr="00F2665F">
        <w:t>Abschnitten</w:t>
      </w:r>
      <w:r w:rsidRPr="00F2665F">
        <w:rPr>
          <w:color w:val="3F4244"/>
        </w:rPr>
        <w:t xml:space="preserve">, </w:t>
      </w:r>
      <w:r w:rsidRPr="00F2665F">
        <w:t xml:space="preserve">Seitenzahlen oder anderen </w:t>
      </w:r>
      <w:r w:rsidRPr="00F2665F">
        <w:rPr>
          <w:color w:val="2A2D2F"/>
        </w:rPr>
        <w:t xml:space="preserve">objektiven </w:t>
      </w:r>
      <w:r w:rsidRPr="00F2665F">
        <w:t>Kriterien</w:t>
      </w:r>
      <w:r w:rsidRPr="00F2665F">
        <w:rPr>
          <w:color w:val="3F4244"/>
        </w:rPr>
        <w:t xml:space="preserve">, </w:t>
      </w:r>
      <w:r w:rsidRPr="00F2665F">
        <w:t xml:space="preserve">die eine eindeutige </w:t>
      </w:r>
      <w:r w:rsidRPr="00F2665F">
        <w:rPr>
          <w:color w:val="2A2D2F"/>
        </w:rPr>
        <w:t>Abgrenzung</w:t>
      </w:r>
      <w:r w:rsidRPr="00F2665F">
        <w:t xml:space="preserve"> ermöglichen</w:t>
      </w:r>
      <w:r w:rsidRPr="00F2665F">
        <w:rPr>
          <w:color w:val="3F4244"/>
        </w:rPr>
        <w:t xml:space="preserve">, </w:t>
      </w:r>
      <w:r w:rsidRPr="00F2665F">
        <w:t xml:space="preserve">deutlich </w:t>
      </w:r>
      <w:r w:rsidRPr="00F2665F">
        <w:rPr>
          <w:color w:val="2A2D2F"/>
        </w:rPr>
        <w:t xml:space="preserve">unterscheidbar </w:t>
      </w:r>
      <w:r w:rsidRPr="00F2665F">
        <w:t xml:space="preserve">und bewertbar </w:t>
      </w:r>
      <w:r w:rsidRPr="00F2665F">
        <w:rPr>
          <w:color w:val="2A2D2F"/>
        </w:rPr>
        <w:t xml:space="preserve">ist </w:t>
      </w:r>
      <w:r w:rsidRPr="00F2665F">
        <w:t xml:space="preserve">und die Anforderungen nach Absatz </w:t>
      </w:r>
      <w:r w:rsidRPr="00F2665F">
        <w:rPr>
          <w:color w:val="2A2D2F"/>
        </w:rPr>
        <w:t>1</w:t>
      </w:r>
      <w:r w:rsidRPr="00F2665F">
        <w:t xml:space="preserve"> erfüllt.</w:t>
      </w:r>
    </w:p>
    <w:p w14:paraId="3D640633" w14:textId="77777777" w:rsidR="007613CD" w:rsidRDefault="005D23A3" w:rsidP="005D23A3">
      <w:pPr>
        <w:pStyle w:val="FlietextTHnummeriert"/>
      </w:pPr>
      <w:r w:rsidRPr="00F2665F">
        <w:t xml:space="preserve">Die Bachelorarbeit kann nach Absprache mit der oder </w:t>
      </w:r>
      <w:r w:rsidRPr="00F2665F">
        <w:rPr>
          <w:color w:val="2A2D2F"/>
        </w:rPr>
        <w:t xml:space="preserve">dem </w:t>
      </w:r>
      <w:r w:rsidRPr="00F2665F">
        <w:t xml:space="preserve">Vorsitzenden </w:t>
      </w:r>
      <w:r w:rsidRPr="00F2665F">
        <w:rPr>
          <w:color w:val="2A2D2F"/>
        </w:rPr>
        <w:t xml:space="preserve">des </w:t>
      </w:r>
      <w:r w:rsidRPr="00F2665F">
        <w:t>P</w:t>
      </w:r>
      <w:r w:rsidRPr="00F2665F">
        <w:rPr>
          <w:color w:val="3F4244"/>
        </w:rPr>
        <w:t>r</w:t>
      </w:r>
      <w:r w:rsidRPr="00F2665F">
        <w:t>üfungsaus</w:t>
      </w:r>
      <w:r w:rsidRPr="00F2665F">
        <w:rPr>
          <w:color w:val="2A2D2F"/>
        </w:rPr>
        <w:t xml:space="preserve">schusses </w:t>
      </w:r>
      <w:r w:rsidRPr="00F2665F">
        <w:t xml:space="preserve">und der Betreuerin oder dem Betreuer </w:t>
      </w:r>
      <w:r w:rsidRPr="00E411A2">
        <w:rPr>
          <w:color w:val="FF0000"/>
        </w:rPr>
        <w:t xml:space="preserve">auch </w:t>
      </w:r>
      <w:r w:rsidRPr="00F2665F">
        <w:rPr>
          <w:color w:val="2A2D2F"/>
        </w:rPr>
        <w:t xml:space="preserve">in </w:t>
      </w:r>
      <w:r w:rsidRPr="00F2665F">
        <w:t xml:space="preserve">englischer Sprache </w:t>
      </w:r>
      <w:r w:rsidRPr="00F2665F">
        <w:rPr>
          <w:color w:val="2A2D2F"/>
        </w:rPr>
        <w:t>verfasst werden</w:t>
      </w:r>
      <w:r w:rsidR="0096781A">
        <w:t>.</w:t>
      </w:r>
    </w:p>
    <w:p w14:paraId="414E94B1" w14:textId="77777777" w:rsidR="007613CD" w:rsidRDefault="0096781A" w:rsidP="0096781A">
      <w:pPr>
        <w:pStyle w:val="berschrift2"/>
        <w:spacing w:before="360" w:after="120"/>
      </w:pPr>
      <w:bookmarkStart w:id="91" w:name="_Zulassung_zur_Bachelorarbeit"/>
      <w:bookmarkStart w:id="92" w:name="_Toc106871363"/>
      <w:bookmarkEnd w:id="91"/>
      <w:r>
        <w:t>Z</w:t>
      </w:r>
      <w:r w:rsidR="007613CD">
        <w:t>ulassung zur Bachelorarbeit</w:t>
      </w:r>
      <w:bookmarkEnd w:id="92"/>
    </w:p>
    <w:p w14:paraId="07F3F224" w14:textId="24E95DA5" w:rsidR="00CE5DA1" w:rsidRDefault="00F77D4B" w:rsidP="00CE5DA1">
      <w:pPr>
        <w:pStyle w:val="FlietextTHnummeriert"/>
        <w:numPr>
          <w:ilvl w:val="0"/>
          <w:numId w:val="42"/>
        </w:numPr>
      </w:pPr>
      <w:r>
        <w:t>Zur Bachelorarbeit kann zugelassen werden, wer die Zulassungsvoraussetzungen gemäß</w:t>
      </w:r>
      <w:r w:rsidR="00726EF8">
        <w:t xml:space="preserve"> </w:t>
      </w:r>
      <w:r>
        <w:t xml:space="preserve">§ 17 Abs. 2 und 5 erfüllt und aus den nach § 24 vorgeschriebenen Prüfungen insgesamt </w:t>
      </w:r>
      <w:commentRangeStart w:id="93"/>
      <w:ins w:id="94" w:author="Christian Noss (cnoss)" w:date="2023-10-29T11:30:00Z">
        <w:r w:rsidR="00BE4A01">
          <w:rPr>
            <w:rStyle w:val="THRot"/>
          </w:rPr>
          <w:t>1</w:t>
        </w:r>
      </w:ins>
      <w:ins w:id="95" w:author="Christian Noss (cnoss)" w:date="2023-10-29T11:36:00Z">
        <w:r w:rsidR="00CE5DA1">
          <w:rPr>
            <w:rStyle w:val="THRot"/>
          </w:rPr>
          <w:t>8</w:t>
        </w:r>
      </w:ins>
      <w:ins w:id="96" w:author="Christian Noss (cnoss)" w:date="2023-10-29T11:30:00Z">
        <w:r w:rsidR="00BE4A01">
          <w:rPr>
            <w:rStyle w:val="THRot"/>
          </w:rPr>
          <w:t>0</w:t>
        </w:r>
      </w:ins>
      <w:del w:id="97" w:author="Christian Noss (cnoss)" w:date="2023-10-29T11:30:00Z">
        <w:r w:rsidRPr="00B66877" w:rsidDel="00BE4A01">
          <w:rPr>
            <w:rStyle w:val="THRot"/>
          </w:rPr>
          <w:delText>xxx</w:delText>
        </w:r>
      </w:del>
      <w:commentRangeEnd w:id="93"/>
      <w:r w:rsidR="00BE4A01">
        <w:rPr>
          <w:rStyle w:val="Kommentarzeichen"/>
          <w:lang w:val="x-none" w:eastAsia="x-none"/>
        </w:rPr>
        <w:commentReference w:id="93"/>
      </w:r>
      <w:r>
        <w:t xml:space="preserve"> Leistungspunkte gemäß</w:t>
      </w:r>
      <w:r w:rsidR="00D32C77">
        <w:t xml:space="preserve"> </w:t>
      </w:r>
      <w:r>
        <w:t>§ 12 erreicht hat.</w:t>
      </w:r>
      <w:ins w:id="98" w:author="Christian Noss (cnoss)" w:date="2023-10-29T11:36:00Z">
        <w:r w:rsidR="00CE5DA1">
          <w:t xml:space="preserve"> Oder: </w:t>
        </w:r>
      </w:ins>
      <w:ins w:id="99" w:author="Christian Noss (cnoss)" w:date="2023-10-29T11:39:00Z">
        <w:r w:rsidR="00CE5DA1" w:rsidRPr="00CE5DA1">
          <w:t xml:space="preserve">Zur Bachelorarbeit kann zugelassen werden, wer </w:t>
        </w:r>
        <w:r w:rsidR="00CE5DA1" w:rsidRPr="00CE5DA1">
          <w:lastRenderedPageBreak/>
          <w:t>alle Modulprüfungen des Studiums mit Ausnahme des Praxisprojekts sowie der Bachelorarbeit und des Kolloquiums erfolgreich abgelegt und dadurch 180 Leistungspunkte erreicht hat.</w:t>
        </w:r>
      </w:ins>
    </w:p>
    <w:p w14:paraId="04CA5F72" w14:textId="77777777" w:rsidR="00F77D4B" w:rsidRDefault="00F77D4B" w:rsidP="00413167">
      <w:pPr>
        <w:pStyle w:val="FlietextTHnummeriert"/>
        <w:numPr>
          <w:ilvl w:val="0"/>
          <w:numId w:val="10"/>
        </w:numPr>
      </w:pPr>
      <w:r>
        <w:t>Der Antrag auf Zulassung ist schriftlich oder in einem durch die Hochschule geregelten elektronischen Verfahren über den Studierenden- und Prüfungsservice an die Vorsitzende oder den Vorsitzenden des Prüfungsausschusses zu richten. Dem Antrag sind folgende Unterlagen beizufügen, sofern sie nicht bereits vorgelegt wurden:</w:t>
      </w:r>
    </w:p>
    <w:p w14:paraId="62BC52C8" w14:textId="77777777" w:rsidR="00F77D4B" w:rsidRDefault="00F77D4B" w:rsidP="00413167">
      <w:pPr>
        <w:pStyle w:val="Aufzhlunga-b-cTHeingerckt"/>
        <w:numPr>
          <w:ilvl w:val="1"/>
          <w:numId w:val="43"/>
        </w:numPr>
      </w:pPr>
      <w:r>
        <w:t xml:space="preserve">die Nachweise über die in Absatz 1 genannten Zulassungsvoraussetzungen </w:t>
      </w:r>
    </w:p>
    <w:p w14:paraId="6DC0AF99" w14:textId="77777777" w:rsidR="00F77D4B" w:rsidRDefault="00F77D4B" w:rsidP="00F77D4B">
      <w:pPr>
        <w:pStyle w:val="Aufzhlunga-b-cTHeingerckt"/>
      </w:pPr>
      <w:r>
        <w:t>eine Erklärung über bisherige Versuche zur Bearbeitung einer Bachelorarbeit oder einer anderen Abschlussprüfung und zur Ablegung der Bachelorprüfung</w:t>
      </w:r>
    </w:p>
    <w:p w14:paraId="141D84D5" w14:textId="77777777" w:rsidR="00F77D4B" w:rsidRDefault="00F77D4B" w:rsidP="00F77D4B">
      <w:pPr>
        <w:pStyle w:val="Aufzhlunga-b-cTHeingerckt"/>
      </w:pPr>
      <w:r>
        <w:t>eine Erklärung darüber, welche Prüferin oder welcher Prüfer zur Vorbereitung des Themas und zur Betreuung der Bachelorarbeit bereit ist, und</w:t>
      </w:r>
    </w:p>
    <w:p w14:paraId="4B7DA9C8" w14:textId="77777777" w:rsidR="00F77D4B" w:rsidRDefault="00F77D4B" w:rsidP="00F77D4B">
      <w:pPr>
        <w:pStyle w:val="Aufzhlunga-b-cTHeingerckt"/>
      </w:pPr>
      <w:r w:rsidRPr="00E74F4A">
        <w:rPr>
          <w:rStyle w:val="THRot"/>
        </w:rPr>
        <w:t xml:space="preserve">im Regelfall </w:t>
      </w:r>
      <w:r>
        <w:t>die Angabe des Themenvorschlages für die Bachelorarbeit.</w:t>
      </w:r>
    </w:p>
    <w:p w14:paraId="2EE745A8" w14:textId="77777777" w:rsidR="00F77D4B" w:rsidRDefault="00F77D4B" w:rsidP="00413167">
      <w:pPr>
        <w:pStyle w:val="FlietextTHnummeriert"/>
        <w:numPr>
          <w:ilvl w:val="0"/>
          <w:numId w:val="10"/>
        </w:numPr>
      </w:pPr>
      <w:r>
        <w:t xml:space="preserve">Der Antrag auf Zulassung kann schriftlich oder in einem durch die Hochschule geregelten </w:t>
      </w:r>
      <w:r>
        <w:rPr>
          <w:noProof/>
        </w:rPr>
        <w:t>elektronischen</w:t>
      </w:r>
      <w:r>
        <w:t xml:space="preserve"> Verfahren bis zur Bekanntgabe der Entscheidung über den Antrag ohne Anrechnung auf die Zahl der möglichen Prüfungsversuche zurückgenommen werden.</w:t>
      </w:r>
    </w:p>
    <w:p w14:paraId="79681C5D" w14:textId="77777777" w:rsidR="007613CD" w:rsidRDefault="007613CD" w:rsidP="00413167">
      <w:pPr>
        <w:pStyle w:val="FlietextTHnummeriert"/>
        <w:numPr>
          <w:ilvl w:val="0"/>
          <w:numId w:val="10"/>
        </w:numPr>
      </w:pPr>
      <w:r>
        <w:t>Über die Zulassung entscheidet die oder der Vorsitzende des Prüfungsausschusses und in Zweifelsfällen der Prüfungsausschuss. Die Zulassung ist zu versagen, wenn</w:t>
      </w:r>
    </w:p>
    <w:p w14:paraId="2A150FED" w14:textId="77777777" w:rsidR="007613CD" w:rsidRDefault="007613CD" w:rsidP="00413167">
      <w:pPr>
        <w:pStyle w:val="Aufzhlunga-b-cTHeingerckt"/>
        <w:numPr>
          <w:ilvl w:val="1"/>
          <w:numId w:val="39"/>
        </w:numPr>
      </w:pPr>
      <w:r>
        <w:t xml:space="preserve">die in Absatz 1 genannten Voraussetzungen nicht erfüllt oder </w:t>
      </w:r>
    </w:p>
    <w:p w14:paraId="0510BF8F" w14:textId="77777777" w:rsidR="007613CD" w:rsidRDefault="007613CD" w:rsidP="00413167">
      <w:pPr>
        <w:pStyle w:val="Aufzhlunga-b-cTHeingerckt"/>
        <w:numPr>
          <w:ilvl w:val="1"/>
          <w:numId w:val="39"/>
        </w:numPr>
      </w:pPr>
      <w:r>
        <w:t>die Unterlagen unvollständig sind oder</w:t>
      </w:r>
    </w:p>
    <w:p w14:paraId="6E9176DC" w14:textId="77777777" w:rsidR="007613CD" w:rsidRDefault="007613CD" w:rsidP="00413167">
      <w:pPr>
        <w:pStyle w:val="Aufzhlunga-b-cTHeingerckt"/>
        <w:numPr>
          <w:ilvl w:val="1"/>
          <w:numId w:val="39"/>
        </w:numPr>
      </w:pPr>
      <w:r>
        <w:t>im Geltungsbereich des Grun</w:t>
      </w:r>
      <w:r w:rsidR="008E464A">
        <w:t>dgesetzes eine entsprechende Ab</w:t>
      </w:r>
      <w:r>
        <w:t xml:space="preserve">schlussarbeit der oder des Studierenden ohne Wiederholungsmöglichkeit als </w:t>
      </w:r>
      <w:r w:rsidR="00EB44FA">
        <w:t>„</w:t>
      </w:r>
      <w:r>
        <w:t>nicht ausreichend</w:t>
      </w:r>
      <w:r w:rsidR="00EB44FA">
        <w:t>“</w:t>
      </w:r>
      <w:r>
        <w:t xml:space="preserve"> bewertet worden ist oder die oder der Studierende eine der in Absatz 2 Satz 2 Buchst. b) genannten Prüfungen endgültig nicht bestanden hat.</w:t>
      </w:r>
    </w:p>
    <w:p w14:paraId="5D89D2AD" w14:textId="77777777" w:rsidR="007613CD" w:rsidRDefault="007613CD" w:rsidP="004D06F0">
      <w:pPr>
        <w:pStyle w:val="FlietextTHeingerckt"/>
      </w:pPr>
      <w:r>
        <w:t>Im Übrigen darf die Zulassung nur versagt werden, wenn die oder der Studierende im Geltungsbereich des Grundgesetzes den Prüfungsanspruch im gleichen Studiengang, z. B. durch Versäumen einer Wiederholungsfrist, verloren hat.</w:t>
      </w:r>
    </w:p>
    <w:p w14:paraId="0B642153" w14:textId="77777777" w:rsidR="007613CD" w:rsidRDefault="007613CD" w:rsidP="004D06F0">
      <w:pPr>
        <w:pStyle w:val="berschrift2"/>
        <w:spacing w:before="360" w:after="120"/>
      </w:pPr>
      <w:bookmarkStart w:id="100" w:name="_Toc106871364"/>
      <w:r>
        <w:t>Ausgabe und Bearbeitung der Bachelorarbeit</w:t>
      </w:r>
      <w:bookmarkEnd w:id="100"/>
    </w:p>
    <w:p w14:paraId="1B5F24E7" w14:textId="77777777" w:rsidR="007613CD" w:rsidRDefault="007613CD" w:rsidP="00413167">
      <w:pPr>
        <w:pStyle w:val="FlietextTHnummeriert"/>
        <w:numPr>
          <w:ilvl w:val="0"/>
          <w:numId w:val="21"/>
        </w:numPr>
      </w:pPr>
      <w:r>
        <w:t>Die Ausgabe der Bachelorarbeit erfolgt über die</w:t>
      </w:r>
      <w:r w:rsidR="00165456">
        <w:t xml:space="preserve"> Vorsitzende oder den Vorsitzen</w:t>
      </w:r>
      <w:r>
        <w:t>den des Prüfungsausschusses. Als Zeitpunkt der Ausgabe gilt der Tag, an dem die oder der Vorsitzende des Prüfungsausschusses das von der Betreuerin oder dem Betreuer der Bachelorarbeit gestellte Thema der oder dem Studierenden bekannt gibt; der Zeitpunkt ist aktenkundig zu machen.</w:t>
      </w:r>
    </w:p>
    <w:p w14:paraId="2C176ACA" w14:textId="26C0385E" w:rsidR="007613CD" w:rsidRDefault="007613CD" w:rsidP="00413167">
      <w:pPr>
        <w:pStyle w:val="FlietextTHnummeriert"/>
        <w:numPr>
          <w:ilvl w:val="0"/>
          <w:numId w:val="10"/>
        </w:numPr>
      </w:pPr>
      <w:r>
        <w:t>D</w:t>
      </w:r>
      <w:commentRangeStart w:id="101"/>
      <w:r>
        <w:t xml:space="preserve">ie Bearbeitungszeit (Zeitraum von der Ausgabe bis zur Abgabe der Bachelorarbeit) beträgt </w:t>
      </w:r>
      <w:ins w:id="102" w:author="Christian Noss (cnoss)" w:date="2023-10-29T11:39:00Z">
        <w:r w:rsidR="00CE5DA1" w:rsidRPr="663B1BD4">
          <w:rPr>
            <w:rStyle w:val="THRot"/>
          </w:rPr>
          <w:t>9</w:t>
        </w:r>
      </w:ins>
      <w:del w:id="103" w:author="Christian Noss (cnoss)" w:date="2023-10-29T11:39:00Z">
        <w:r w:rsidRPr="663B1BD4" w:rsidDel="007613CD">
          <w:rPr>
            <w:rStyle w:val="THRot"/>
          </w:rPr>
          <w:delText>xxx</w:delText>
        </w:r>
      </w:del>
      <w:r w:rsidRPr="663B1BD4">
        <w:rPr>
          <w:rStyle w:val="THRot"/>
        </w:rPr>
        <w:t xml:space="preserve"> Wochen</w:t>
      </w:r>
      <w:del w:id="104" w:author="Christian Noss (cnoss)" w:date="2023-10-29T11:39:00Z">
        <w:r w:rsidRPr="663B1BD4" w:rsidDel="007613CD">
          <w:rPr>
            <w:rStyle w:val="THRot"/>
          </w:rPr>
          <w:delText>/Monate</w:delText>
        </w:r>
      </w:del>
      <w:r w:rsidRPr="663B1BD4">
        <w:rPr>
          <w:rStyle w:val="THRot"/>
        </w:rPr>
        <w:t>.</w:t>
      </w:r>
      <w:r>
        <w:t xml:space="preserve"> </w:t>
      </w:r>
      <w:commentRangeEnd w:id="101"/>
      <w:r>
        <w:commentReference w:id="101"/>
      </w:r>
      <w:r>
        <w:t xml:space="preserve">Das Thema und die Aufgabenstellung müssen so beschaffen sein, dass die Bachelorarbeit innerhalb der vorgesehenen Frist abgeschlossen werden kann. Im Ausnahmefall kann die oder der Vorsitzende des Prüfungsausschusses aufgrund eines vor Ablauf der Frist gestellten begründeten Antrages die Bearbeitungszeit um bis zu </w:t>
      </w:r>
      <w:r w:rsidRPr="663B1BD4">
        <w:rPr>
          <w:rStyle w:val="THRot"/>
        </w:rPr>
        <w:t>zwei</w:t>
      </w:r>
      <w:r>
        <w:t xml:space="preserve"> Wochen verlängern. Die Betreuerin oder der Betreuer der Bachelorarbeit soll zu dem Antrag gehört werden. Der Hauptteil der Bachelorarbeit soll</w:t>
      </w:r>
      <w:r w:rsidRPr="663B1BD4">
        <w:rPr>
          <w:rStyle w:val="THRot"/>
        </w:rPr>
        <w:t xml:space="preserve"> </w:t>
      </w:r>
      <w:del w:id="105" w:author="Christian Noss (cnoss)" w:date="2023-10-29T11:40:00Z">
        <w:r w:rsidRPr="663B1BD4" w:rsidDel="007613CD">
          <w:rPr>
            <w:rStyle w:val="THRot"/>
          </w:rPr>
          <w:delText xml:space="preserve">xxx </w:delText>
        </w:r>
      </w:del>
      <w:ins w:id="106" w:author="Christian Noss (cnoss)" w:date="2023-10-29T11:40:00Z">
        <w:r w:rsidR="00CE5DA1" w:rsidRPr="663B1BD4">
          <w:rPr>
            <w:rStyle w:val="THRot"/>
          </w:rPr>
          <w:t xml:space="preserve">80 </w:t>
        </w:r>
      </w:ins>
      <w:r w:rsidRPr="663B1BD4">
        <w:rPr>
          <w:rStyle w:val="THRot"/>
        </w:rPr>
        <w:t>Seiten</w:t>
      </w:r>
      <w:r>
        <w:t xml:space="preserve"> nicht überschreiten.</w:t>
      </w:r>
    </w:p>
    <w:p w14:paraId="19689C0E" w14:textId="77777777" w:rsidR="007613CD" w:rsidRPr="00D44A38" w:rsidRDefault="007613CD" w:rsidP="00413167">
      <w:pPr>
        <w:pStyle w:val="FlietextTHnummeriert"/>
        <w:numPr>
          <w:ilvl w:val="0"/>
          <w:numId w:val="10"/>
        </w:numPr>
      </w:pPr>
      <w:r>
        <w:t>D</w:t>
      </w:r>
      <w:r w:rsidRPr="00D44A38">
        <w:t xml:space="preserve">as Thema der Bachelorarbeit kann nur einmal und nur innerhalb der ersten </w:t>
      </w:r>
      <w:r w:rsidRPr="00D44A38">
        <w:rPr>
          <w:rStyle w:val="THRot"/>
        </w:rPr>
        <w:t>zwei</w:t>
      </w:r>
      <w:r w:rsidRPr="00D44A38">
        <w:t xml:space="preserve"> Wochen der Bearbeitungszeit ohne Angabe von Gründen zurückgegeben werden. Im Falle der Wiederholung gemäß </w:t>
      </w:r>
      <w:hyperlink w:anchor="_Wiederholung_von_Prüfungsleistungen" w:history="1">
        <w:r w:rsidRPr="00D44A38">
          <w:rPr>
            <w:rStyle w:val="Hyperlink"/>
            <w:u w:val="none"/>
          </w:rPr>
          <w:t>§ 14</w:t>
        </w:r>
      </w:hyperlink>
      <w:r w:rsidRPr="00D44A38">
        <w:t xml:space="preserve"> Abs. </w:t>
      </w:r>
      <w:r w:rsidR="00E4173F" w:rsidRPr="00D44A38">
        <w:t>1</w:t>
      </w:r>
      <w:r w:rsidRPr="00D44A38">
        <w:t xml:space="preserve"> ist die Rückgabe nur zulässig, wenn die oder der Studierende bei der Anfertigung der ersten Bachelorarbeit von dieser Möglichkeit keinen Gebrauch gemacht hatte.</w:t>
      </w:r>
    </w:p>
    <w:p w14:paraId="5D37824D" w14:textId="77777777" w:rsidR="007613CD" w:rsidRDefault="00000000" w:rsidP="00413167">
      <w:pPr>
        <w:pStyle w:val="FlietextTHnummeriert"/>
        <w:numPr>
          <w:ilvl w:val="0"/>
          <w:numId w:val="10"/>
        </w:numPr>
      </w:pPr>
      <w:hyperlink w:anchor="_Durchführung_von_Modulprüfungen" w:tooltip="§ 18" w:history="1">
        <w:r w:rsidR="00D063D1" w:rsidRPr="00D44A38">
          <w:rPr>
            <w:rStyle w:val="Hyperlink"/>
            <w:u w:val="none"/>
          </w:rPr>
          <w:t>§ 18</w:t>
        </w:r>
      </w:hyperlink>
      <w:r w:rsidR="007613CD" w:rsidRPr="00D44A38">
        <w:t xml:space="preserve"> Abs. 4 findet en</w:t>
      </w:r>
      <w:r w:rsidR="007613CD">
        <w:t xml:space="preserve">tsprechende Anwendung. </w:t>
      </w:r>
    </w:p>
    <w:p w14:paraId="358EAD2C" w14:textId="77777777" w:rsidR="007613CD" w:rsidRDefault="007613CD" w:rsidP="004D06F0">
      <w:pPr>
        <w:pStyle w:val="berschrift2"/>
        <w:spacing w:before="360" w:after="120"/>
      </w:pPr>
      <w:bookmarkStart w:id="107" w:name="_Abgabe_und_Bewertung"/>
      <w:bookmarkStart w:id="108" w:name="_Toc106871365"/>
      <w:bookmarkEnd w:id="107"/>
      <w:r>
        <w:lastRenderedPageBreak/>
        <w:t>Abgabe und Bewertung der Bachelorarbeit</w:t>
      </w:r>
      <w:bookmarkEnd w:id="108"/>
    </w:p>
    <w:p w14:paraId="3D964BB9" w14:textId="77777777" w:rsidR="004C3BD4" w:rsidRDefault="00221425" w:rsidP="00413167">
      <w:pPr>
        <w:pStyle w:val="FlietextTHnummeriert"/>
        <w:numPr>
          <w:ilvl w:val="0"/>
          <w:numId w:val="22"/>
        </w:numPr>
      </w:pPr>
      <w:r>
        <w:t xml:space="preserve">Die Bachelorarbeit ist fristgemäß </w:t>
      </w:r>
      <w:r w:rsidRPr="663B1BD4">
        <w:rPr>
          <w:rStyle w:val="THRot"/>
        </w:rPr>
        <w:t>ein</w:t>
      </w:r>
      <w:r>
        <w:t xml:space="preserve">fach in </w:t>
      </w:r>
      <w:r w:rsidRPr="663B1BD4">
        <w:rPr>
          <w:rStyle w:val="THRot"/>
        </w:rPr>
        <w:t xml:space="preserve">gebundener </w:t>
      </w:r>
      <w:r>
        <w:t xml:space="preserve">Form und einmal </w:t>
      </w:r>
      <w:r w:rsidRPr="663B1BD4">
        <w:rPr>
          <w:color w:val="auto"/>
        </w:rPr>
        <w:t xml:space="preserve">auf elektronischem Datenträger bzw. im digitalen Format eines allgemein gängigen Textverarbeitungsprogramms – </w:t>
      </w:r>
      <w:r>
        <w:t xml:space="preserve">auch zum Zwecke der Plagiatsüberprüfung </w:t>
      </w:r>
      <w:proofErr w:type="gramStart"/>
      <w:r>
        <w:t>–  in</w:t>
      </w:r>
      <w:proofErr w:type="gramEnd"/>
      <w:r>
        <w:t xml:space="preserve"> identischer Fassung bei der oder dem Vorsitzenden des Prüfungsausschusses oder einer von ihr oder ihm hierfür benannten Stelle abzuliefern. </w:t>
      </w:r>
      <w:r w:rsidR="004C3BD4">
        <w:t xml:space="preserve">Maßgeblich ist die </w:t>
      </w:r>
      <w:commentRangeStart w:id="109"/>
      <w:r w:rsidR="004C3BD4" w:rsidRPr="663B1BD4">
        <w:rPr>
          <w:rStyle w:val="THRot"/>
        </w:rPr>
        <w:t>gebundene</w:t>
      </w:r>
      <w:r w:rsidR="004C3BD4">
        <w:t xml:space="preserve"> </w:t>
      </w:r>
      <w:commentRangeEnd w:id="109"/>
      <w:r>
        <w:commentReference w:id="109"/>
      </w:r>
      <w:r w:rsidR="004C3BD4">
        <w:t xml:space="preserve">Fassung. Die Übermittlung durch andere Formate (z.B. per Telefax) ist ausgeschlossen. Der Zeitpunkt der Abgabe ist aktenkundig zu machen; bei Zustellung der Arbeit durch die Post ist der Zeitpunkt der Einlieferung bei der Post maßgebend. Bei der Abgabe der Bachelorarbeit hat die beziehungsweise der Studierende schriftlich zu versichern, dass sie beziehungsweise er die Arbeit </w:t>
      </w:r>
      <w:r w:rsidR="00772D0C">
        <w:t xml:space="preserve">– </w:t>
      </w:r>
      <w:r w:rsidR="004C3BD4">
        <w:t xml:space="preserve">bei einer Gruppenarbeit den entsprechend gekennzeichneten Anteil der Arbeit </w:t>
      </w:r>
      <w:r w:rsidR="00772D0C">
        <w:t>–</w:t>
      </w:r>
      <w:r w:rsidR="004C3BD4">
        <w:t xml:space="preserve"> selbstständig angefertigt und keine anderen als die angegebenen und bei Zitaten kenntlich gemachten Quellen und Hilfsmittel benutzt hat.</w:t>
      </w:r>
    </w:p>
    <w:p w14:paraId="49E3D0C6" w14:textId="77777777" w:rsidR="004C3BD4" w:rsidRDefault="004C3BD4" w:rsidP="00413167">
      <w:pPr>
        <w:pStyle w:val="FlietextTHnummeriert"/>
        <w:numPr>
          <w:ilvl w:val="0"/>
          <w:numId w:val="22"/>
        </w:numPr>
      </w:pPr>
      <w:r>
        <w:t xml:space="preserve">Die Bachelorarbeit ist von zwei Prüferinnen oder Prüfern zu bewerten. Eine der Prüferinnen </w:t>
      </w:r>
      <w:r>
        <w:rPr>
          <w:noProof/>
        </w:rPr>
        <w:t>oder</w:t>
      </w:r>
      <w:r>
        <w:t xml:space="preserve"> einer der Prüfer soll die Betreuerin oder der Betreuer der Bachelorarbeit sein. Die andere Prüferin beziehungsweise der andere Prüfer wird von der oder dem Prüfungsausschussvorsitzenden bestimmt. Im Fall des § 25 Abs. 2 Satz 2 und 3 muss sie oder er eine Professorin oder ein Professor sein. Bei nicht übereinstimmender Bewertung durch die Prüferinnen oder Prüfer wird die Note der Bachelorarbeit aus dem arithmetischen Mittel der Einzelbewertungen gebildet, wenn die Differenz der beiden Noten weniger als 2,0 beträgt. Beträgt die Differenz 2,0 oder mehr, wird vom Prüfungsausschuss eine dritte Prüferin oder ein dritter Prüfer bestimmt. In diesem Fall ergibt sich die Note der Bachelorarbeit aus dem arithmetischen Mittel der beiden besseren Einzelbewertungen. Die Bachelorarbeit kann jedoch nur dann als „ausreichend</w:t>
      </w:r>
      <w:r w:rsidR="004224CB">
        <w:t>“</w:t>
      </w:r>
      <w:r>
        <w:t xml:space="preserve"> oder besser bewertet werden, wenn mindestens zwei der Noten „ausreichend</w:t>
      </w:r>
      <w:r w:rsidR="00D32C77">
        <w:t>“</w:t>
      </w:r>
      <w:r>
        <w:t xml:space="preserve"> oder besser sind.</w:t>
      </w:r>
    </w:p>
    <w:p w14:paraId="43CD0A3B" w14:textId="77777777" w:rsidR="007613CD" w:rsidRDefault="004C3BD4" w:rsidP="00413167">
      <w:pPr>
        <w:pStyle w:val="FlietextTHnummeriert"/>
        <w:numPr>
          <w:ilvl w:val="0"/>
          <w:numId w:val="22"/>
        </w:numPr>
      </w:pPr>
      <w:r>
        <w:t xml:space="preserve">Für die bestandene Bachelorarbeit werden </w:t>
      </w:r>
      <w:r w:rsidRPr="00772D0C">
        <w:rPr>
          <w:rStyle w:val="THRot"/>
        </w:rPr>
        <w:t>12</w:t>
      </w:r>
      <w:r>
        <w:t xml:space="preserve"> Leistungspunkte nach</w:t>
      </w:r>
      <w:r w:rsidR="00D32C77">
        <w:t xml:space="preserve"> </w:t>
      </w:r>
      <w:r>
        <w:t>§ 12 vergeben</w:t>
      </w:r>
      <w:r w:rsidR="007613CD">
        <w:t xml:space="preserve">. </w:t>
      </w:r>
    </w:p>
    <w:p w14:paraId="2C0E4C28" w14:textId="77777777" w:rsidR="007613CD" w:rsidRPr="005C128A" w:rsidRDefault="007613CD" w:rsidP="00D44EAB">
      <w:pPr>
        <w:pStyle w:val="berschrift2"/>
        <w:spacing w:before="360" w:after="120"/>
        <w:rPr>
          <w:rStyle w:val="THRot"/>
        </w:rPr>
      </w:pPr>
      <w:bookmarkStart w:id="110" w:name="_Toc106871366"/>
      <w:r w:rsidRPr="005C128A">
        <w:rPr>
          <w:rStyle w:val="THRot"/>
        </w:rPr>
        <w:t>Kolloquium</w:t>
      </w:r>
      <w:bookmarkEnd w:id="110"/>
      <w:r w:rsidRPr="005C128A">
        <w:rPr>
          <w:rStyle w:val="THRot"/>
        </w:rPr>
        <w:t xml:space="preserve"> </w:t>
      </w:r>
    </w:p>
    <w:p w14:paraId="3B8C6263" w14:textId="7094BF0E" w:rsidR="007613CD" w:rsidRPr="00EE1A3C" w:rsidRDefault="007613CD" w:rsidP="00413167">
      <w:pPr>
        <w:pStyle w:val="FlietextTHnummeriert"/>
        <w:numPr>
          <w:ilvl w:val="0"/>
          <w:numId w:val="23"/>
        </w:numPr>
      </w:pPr>
      <w:r>
        <w:t xml:space="preserve">Das Kolloquium ergänzt die Bachelorarbeit, ist </w:t>
      </w:r>
      <w:r w:rsidRPr="663B1BD4">
        <w:rPr>
          <w:rStyle w:val="THRot"/>
        </w:rPr>
        <w:t>selbst</w:t>
      </w:r>
      <w:r w:rsidR="007211DC" w:rsidRPr="663B1BD4">
        <w:rPr>
          <w:rStyle w:val="THRot"/>
        </w:rPr>
        <w:t>st</w:t>
      </w:r>
      <w:r w:rsidRPr="663B1BD4">
        <w:rPr>
          <w:rStyle w:val="THRot"/>
        </w:rPr>
        <w:t>ändig zu bewerten</w:t>
      </w:r>
      <w:r>
        <w:t xml:space="preserve"> und soll</w:t>
      </w:r>
      <w:r w:rsidRPr="663B1BD4">
        <w:rPr>
          <w:rStyle w:val="THRot"/>
        </w:rPr>
        <w:t xml:space="preserve"> </w:t>
      </w:r>
      <w:del w:id="111" w:author="Christian Noss (cnoss)" w:date="2023-10-29T11:42:00Z">
        <w:r w:rsidRPr="663B1BD4" w:rsidDel="007613CD">
          <w:rPr>
            <w:rStyle w:val="THRot"/>
          </w:rPr>
          <w:delText xml:space="preserve">zeitnah </w:delText>
        </w:r>
      </w:del>
      <w:commentRangeStart w:id="112"/>
      <w:ins w:id="113" w:author="Christian Noss (cnoss)" w:date="2023-10-29T11:42:00Z">
        <w:r w:rsidR="00CE5DA1" w:rsidRPr="663B1BD4">
          <w:rPr>
            <w:rStyle w:val="THRot"/>
          </w:rPr>
          <w:t xml:space="preserve">innerhalb von 6 Wochen </w:t>
        </w:r>
      </w:ins>
      <w:commentRangeEnd w:id="112"/>
      <w:r>
        <w:commentReference w:id="112"/>
      </w:r>
      <w:r w:rsidRPr="663B1BD4">
        <w:rPr>
          <w:rStyle w:val="THRot"/>
        </w:rPr>
        <w:t>zur Abgabe der Bachelorarbeit stattfinden</w:t>
      </w:r>
      <w:r>
        <w:t xml:space="preserve">. Es dient der Feststellung, ob die Studentin oder der Student befähigt ist, die Ergebnisse der Bachelorarbeit, ihre fachlichen und methodischen Grundlagen, fachübergreifende Zusammenhänge und außerfachlichen Bezüge mündlich darzustellen, selbständig zu begründen und ihre Bedeutung für die Praxis einzuschätzen. </w:t>
      </w:r>
    </w:p>
    <w:p w14:paraId="13A7513A" w14:textId="77777777" w:rsidR="007613CD" w:rsidRPr="00EE1A3C" w:rsidRDefault="007613CD" w:rsidP="00413167">
      <w:pPr>
        <w:pStyle w:val="FlietextTHnummeriert"/>
        <w:numPr>
          <w:ilvl w:val="0"/>
          <w:numId w:val="10"/>
        </w:numPr>
      </w:pPr>
      <w:r w:rsidRPr="00EE1A3C">
        <w:t xml:space="preserve">Zum Kolloquium kann nur zugelassen werden, wer </w:t>
      </w:r>
    </w:p>
    <w:p w14:paraId="14E3C8B5" w14:textId="19F97B3C" w:rsidR="007613CD" w:rsidRPr="00EE1A3C" w:rsidRDefault="007613CD" w:rsidP="00413167">
      <w:pPr>
        <w:pStyle w:val="Aufzhlunga-b-cTHeingerckt"/>
        <w:numPr>
          <w:ilvl w:val="1"/>
          <w:numId w:val="37"/>
        </w:numPr>
      </w:pPr>
      <w:r w:rsidRPr="00EE1A3C">
        <w:rPr>
          <w:rStyle w:val="THRot"/>
        </w:rPr>
        <w:t xml:space="preserve">mindestens </w:t>
      </w:r>
      <w:ins w:id="114" w:author="Christian Noss (cnoss)" w:date="2023-10-29T11:42:00Z">
        <w:r w:rsidR="00CE5DA1">
          <w:rPr>
            <w:rStyle w:val="THRot"/>
          </w:rPr>
          <w:t>180</w:t>
        </w:r>
      </w:ins>
      <w:del w:id="115" w:author="Christian Noss (cnoss)" w:date="2023-10-29T11:42:00Z">
        <w:r w:rsidRPr="00EE1A3C" w:rsidDel="00CE5DA1">
          <w:rPr>
            <w:rStyle w:val="THRot"/>
          </w:rPr>
          <w:delText>xxx</w:delText>
        </w:r>
      </w:del>
      <w:r w:rsidRPr="00EE1A3C">
        <w:rPr>
          <w:rStyle w:val="THRot"/>
        </w:rPr>
        <w:t xml:space="preserve"> ECTS-Punkte in dem Studiengang erreicht hat</w:t>
      </w:r>
      <w:r w:rsidRPr="00EE1A3C">
        <w:t xml:space="preserve">, </w:t>
      </w:r>
    </w:p>
    <w:p w14:paraId="019788CC" w14:textId="77777777" w:rsidR="007613CD" w:rsidRPr="00EE1A3C" w:rsidRDefault="007613CD" w:rsidP="00413167">
      <w:pPr>
        <w:pStyle w:val="Aufzhlunga-b-cTHeingerckt"/>
        <w:numPr>
          <w:ilvl w:val="1"/>
          <w:numId w:val="37"/>
        </w:numPr>
      </w:pPr>
      <w:r w:rsidRPr="00EE1A3C">
        <w:t>als Studentin oder Student an der Te</w:t>
      </w:r>
      <w:r w:rsidR="00337C96" w:rsidRPr="00EE1A3C">
        <w:t>chnischen Hochschule Köln einge</w:t>
      </w:r>
      <w:r w:rsidRPr="00EE1A3C">
        <w:t xml:space="preserve">schrieben oder als Zweithörerin oder Zweithörer gemäß § 52 Abs. 2 HG zugelassen ist </w:t>
      </w:r>
      <w:r w:rsidRPr="00EE1A3C">
        <w:rPr>
          <w:rStyle w:val="THRot"/>
        </w:rPr>
        <w:t>und</w:t>
      </w:r>
    </w:p>
    <w:p w14:paraId="2D67A0B3" w14:textId="77777777" w:rsidR="007613CD" w:rsidRPr="00EE1A3C" w:rsidRDefault="007613CD" w:rsidP="00413167">
      <w:pPr>
        <w:pStyle w:val="Aufzhlunga-b-cTHeingerckt"/>
        <w:numPr>
          <w:ilvl w:val="1"/>
          <w:numId w:val="37"/>
        </w:numPr>
        <w:rPr>
          <w:rStyle w:val="THRot"/>
        </w:rPr>
      </w:pPr>
      <w:r w:rsidRPr="00EE1A3C">
        <w:rPr>
          <w:rStyle w:val="THRot"/>
        </w:rPr>
        <w:t>eine Bachelorarbeit verfasst hat, die mindestens mit „ausreichend“ bewe</w:t>
      </w:r>
      <w:r w:rsidR="00337C96" w:rsidRPr="00EE1A3C">
        <w:rPr>
          <w:rStyle w:val="THRot"/>
        </w:rPr>
        <w:t>r</w:t>
      </w:r>
      <w:r w:rsidRPr="00EE1A3C">
        <w:rPr>
          <w:rStyle w:val="THRot"/>
        </w:rPr>
        <w:t xml:space="preserve">tet worden ist. </w:t>
      </w:r>
    </w:p>
    <w:p w14:paraId="7B8CBB68" w14:textId="77777777" w:rsidR="007613CD" w:rsidRPr="00EE1A3C" w:rsidRDefault="007613CD" w:rsidP="00413167">
      <w:pPr>
        <w:pStyle w:val="FlietextTHnummeriert"/>
        <w:numPr>
          <w:ilvl w:val="0"/>
          <w:numId w:val="10"/>
        </w:numPr>
      </w:pPr>
      <w:r w:rsidRPr="00EE1A3C">
        <w:t>Der Antrag auf Zulassung zum Kolloquium ist schriftlich an den Studierenden- und Prüfungsservice zu richten. Dem Antrag si</w:t>
      </w:r>
      <w:r w:rsidR="00165456" w:rsidRPr="00EE1A3C">
        <w:t>nd die Nachweise über die in Ab</w:t>
      </w:r>
      <w:r w:rsidRPr="00EE1A3C">
        <w:t>satz 2 genannten Zula</w:t>
      </w:r>
      <w:r w:rsidR="00165456" w:rsidRPr="00EE1A3C">
        <w:t>s</w:t>
      </w:r>
      <w:r w:rsidRPr="00EE1A3C">
        <w:t xml:space="preserve">sungsvoraussetzungen </w:t>
      </w:r>
      <w:r w:rsidR="00337C96" w:rsidRPr="00EE1A3C">
        <w:t>beizufügen, sofern sie nicht be</w:t>
      </w:r>
      <w:r w:rsidRPr="00EE1A3C">
        <w:t xml:space="preserve">reits dem Studierenden- und Prüfungsservice vorliegen. Die oder der Studierende kann die Zulassung zum Kolloquium bereits bei der Zulassung zur Bachelorarbeit nach </w:t>
      </w:r>
      <w:hyperlink w:anchor="_Zulassung_zur_Masterarbeit" w:tooltip="§ 26" w:history="1">
        <w:r w:rsidR="00896DD9" w:rsidRPr="00EE1A3C">
          <w:rPr>
            <w:rStyle w:val="Hyperlink"/>
            <w:u w:val="none"/>
          </w:rPr>
          <w:t>§ 26</w:t>
        </w:r>
      </w:hyperlink>
      <w:r w:rsidR="00896DD9" w:rsidRPr="00EE1A3C">
        <w:rPr>
          <w:rStyle w:val="Hyperlink"/>
          <w:u w:val="none"/>
        </w:rPr>
        <w:t xml:space="preserve"> </w:t>
      </w:r>
      <w:r w:rsidRPr="00EE1A3C">
        <w:t xml:space="preserve">beantragen; in diesem Fall erfolgt die Zulassung zum Kolloquium, sobald dem Studierenden- und Prüfungsservice alle erforderlichen Nachweise und Unterlagen vorliegen. </w:t>
      </w:r>
    </w:p>
    <w:p w14:paraId="60FE7BF4" w14:textId="77777777" w:rsidR="007613CD" w:rsidRPr="00EE1A3C" w:rsidRDefault="007613CD" w:rsidP="00413167">
      <w:pPr>
        <w:pStyle w:val="FlietextTHnummeriert"/>
        <w:numPr>
          <w:ilvl w:val="0"/>
          <w:numId w:val="10"/>
        </w:numPr>
      </w:pPr>
      <w:r w:rsidRPr="00EE1A3C">
        <w:t xml:space="preserve">Das Kolloquium wird in der Regel von den Prüferinnen und Prüfern der Bachelorarbeit abgenommen und bewertet. Im Fall des </w:t>
      </w:r>
      <w:hyperlink w:anchor="_Abgabe_und_Bewertung" w:tooltip="§ 28" w:history="1">
        <w:r w:rsidR="00896DD9" w:rsidRPr="00EE1A3C">
          <w:rPr>
            <w:rStyle w:val="Hyperlink"/>
            <w:u w:val="none"/>
          </w:rPr>
          <w:t>§ 28</w:t>
        </w:r>
      </w:hyperlink>
      <w:r w:rsidRPr="00EE1A3C">
        <w:t xml:space="preserve"> Abs. 2 Satz 6 wird das Kolloquium von den Prüferinnen und Prüfern abgenommen, aus deren Einzelbewertungen die Note der Bachelorarbeit gebildet worden ist. </w:t>
      </w:r>
    </w:p>
    <w:p w14:paraId="1DE628EB" w14:textId="3948F9A7" w:rsidR="007613CD" w:rsidRPr="00EE1A3C" w:rsidRDefault="007613CD" w:rsidP="00413167">
      <w:pPr>
        <w:pStyle w:val="FlietextTHnummeriert"/>
        <w:numPr>
          <w:ilvl w:val="0"/>
          <w:numId w:val="10"/>
        </w:numPr>
      </w:pPr>
      <w:r w:rsidRPr="00EE1A3C">
        <w:lastRenderedPageBreak/>
        <w:t xml:space="preserve">Das Kolloquium wird als mündliche Prüfung von etwa </w:t>
      </w:r>
      <w:del w:id="116" w:author="Christian Noss (cnoss)" w:date="2023-10-29T11:42:00Z">
        <w:r w:rsidRPr="00EE1A3C" w:rsidDel="00CE5DA1">
          <w:rPr>
            <w:rStyle w:val="THRot"/>
          </w:rPr>
          <w:delText>30</w:delText>
        </w:r>
        <w:r w:rsidRPr="00EE1A3C" w:rsidDel="00CE5DA1">
          <w:delText xml:space="preserve"> </w:delText>
        </w:r>
      </w:del>
      <w:ins w:id="117" w:author="Christian Noss (cnoss)" w:date="2023-10-29T11:42:00Z">
        <w:r w:rsidR="00CE5DA1">
          <w:rPr>
            <w:rStyle w:val="THRot"/>
          </w:rPr>
          <w:t>4</w:t>
        </w:r>
      </w:ins>
      <w:ins w:id="118" w:author="Christian Noss (cnoss)" w:date="2023-10-29T11:43:00Z">
        <w:r w:rsidR="00CE5DA1">
          <w:rPr>
            <w:rStyle w:val="THRot"/>
          </w:rPr>
          <w:t>5</w:t>
        </w:r>
      </w:ins>
      <w:ins w:id="119" w:author="Christian Noss (cnoss)" w:date="2023-10-29T11:42:00Z">
        <w:r w:rsidR="00CE5DA1" w:rsidRPr="00EE1A3C">
          <w:t xml:space="preserve"> </w:t>
        </w:r>
      </w:ins>
      <w:r w:rsidRPr="00EE1A3C">
        <w:t>Minuten Dauer durchgeführt. Die Vorschriften für mündliche Modulprüfungen (</w:t>
      </w:r>
      <w:hyperlink w:anchor="_Mündliche_Prüfungen" w:tooltip="§ 21" w:history="1">
        <w:r w:rsidR="00896DD9" w:rsidRPr="00EE1A3C">
          <w:rPr>
            <w:rStyle w:val="Hyperlink"/>
            <w:u w:val="none"/>
          </w:rPr>
          <w:t>§ 21</w:t>
        </w:r>
      </w:hyperlink>
      <w:r w:rsidRPr="00EE1A3C">
        <w:t>) finden entsprechende Anwendung.</w:t>
      </w:r>
    </w:p>
    <w:p w14:paraId="21BC7AB7" w14:textId="77777777" w:rsidR="007613CD" w:rsidRPr="00EE1A3C" w:rsidRDefault="007613CD" w:rsidP="00413167">
      <w:pPr>
        <w:pStyle w:val="FlietextTHnummeriert"/>
        <w:numPr>
          <w:ilvl w:val="0"/>
          <w:numId w:val="10"/>
        </w:numPr>
      </w:pPr>
      <w:r w:rsidRPr="00EE1A3C">
        <w:t xml:space="preserve">Für das bestandene Kolloquium werden </w:t>
      </w:r>
      <w:r w:rsidRPr="007211DC">
        <w:rPr>
          <w:rStyle w:val="THRot"/>
        </w:rPr>
        <w:t>3</w:t>
      </w:r>
      <w:r w:rsidRPr="00EE1A3C">
        <w:t xml:space="preserve"> Leistungspunkte nach </w:t>
      </w:r>
      <w:hyperlink w:anchor="_Leistungspunkte_(Credits)_nach" w:tooltip="§ 12" w:history="1">
        <w:r w:rsidRPr="00EE1A3C">
          <w:rPr>
            <w:rStyle w:val="Hyperlink"/>
            <w:u w:val="none"/>
          </w:rPr>
          <w:t>§ 12</w:t>
        </w:r>
      </w:hyperlink>
      <w:r w:rsidRPr="00EE1A3C">
        <w:t xml:space="preserve"> vergeben.</w:t>
      </w:r>
    </w:p>
    <w:p w14:paraId="56BC92EC" w14:textId="77777777" w:rsidR="00D52F60" w:rsidRDefault="00D52F60" w:rsidP="00D52F60">
      <w:pPr>
        <w:pStyle w:val="berschrift1"/>
        <w:spacing w:before="720" w:after="240"/>
      </w:pPr>
      <w:bookmarkStart w:id="120" w:name="_Toc106871367"/>
      <w:r>
        <w:t>Ergebnis der Bachelorprüfung</w:t>
      </w:r>
      <w:bookmarkEnd w:id="120"/>
    </w:p>
    <w:p w14:paraId="1B5D5CC6" w14:textId="77777777" w:rsidR="00D52F60" w:rsidRDefault="00D52F60" w:rsidP="00F14A93">
      <w:pPr>
        <w:pStyle w:val="berschrift2"/>
        <w:spacing w:before="360" w:after="120"/>
      </w:pPr>
      <w:bookmarkStart w:id="121" w:name="_Ergebnis_der_Bachelorprüfung"/>
      <w:bookmarkStart w:id="122" w:name="_Toc106871368"/>
      <w:bookmarkEnd w:id="121"/>
      <w:r>
        <w:t>Ergebnis der Bachelorprüfung</w:t>
      </w:r>
      <w:bookmarkEnd w:id="122"/>
    </w:p>
    <w:p w14:paraId="67BCE720" w14:textId="77777777" w:rsidR="00D52F60" w:rsidRDefault="00D52F60" w:rsidP="00413167">
      <w:pPr>
        <w:pStyle w:val="FlietextTHnummeriert"/>
        <w:numPr>
          <w:ilvl w:val="0"/>
          <w:numId w:val="24"/>
        </w:numPr>
      </w:pPr>
      <w:r>
        <w:t xml:space="preserve">Die Bachelorprüfung ist bestanden, wenn </w:t>
      </w:r>
      <w:del w:id="123" w:author="Christian Noss (cnoss)" w:date="2023-10-29T11:43:00Z">
        <w:r w:rsidRPr="005C128A" w:rsidDel="00CE5DA1">
          <w:rPr>
            <w:rStyle w:val="THRot"/>
          </w:rPr>
          <w:delText>180/</w:delText>
        </w:r>
      </w:del>
      <w:r w:rsidRPr="005C128A">
        <w:rPr>
          <w:rStyle w:val="THRot"/>
        </w:rPr>
        <w:t>210</w:t>
      </w:r>
      <w:r>
        <w:t xml:space="preserve"> Leistungspunkte erbracht worden sind. Dies setzt voraus, dass alle geforderten Modulprüfungen bestanden sowie die Bachelorarbeit</w:t>
      </w:r>
      <w:r w:rsidRPr="005C128A">
        <w:rPr>
          <w:rStyle w:val="THRot"/>
        </w:rPr>
        <w:t xml:space="preserve"> und das Kolloquium</w:t>
      </w:r>
      <w:r>
        <w:t xml:space="preserve"> mindestens als „ausreichend“ bewertet worden sind. </w:t>
      </w:r>
    </w:p>
    <w:p w14:paraId="54FBB69A" w14:textId="77777777" w:rsidR="00D52F60" w:rsidRDefault="00D52F60" w:rsidP="00413167">
      <w:pPr>
        <w:pStyle w:val="FlietextTHnummeriert"/>
        <w:numPr>
          <w:ilvl w:val="0"/>
          <w:numId w:val="24"/>
        </w:numPr>
      </w:pPr>
      <w:r>
        <w:t>Die Bachelorprüfung ist nicht bestanden, wenn eine der in Absatz 1 genannten Prüfungsleistungen endgültig als</w:t>
      </w:r>
      <w:r w:rsidR="00726EF8">
        <w:t xml:space="preserve"> „</w:t>
      </w:r>
      <w:r>
        <w:t>nicht ausreichend</w:t>
      </w:r>
      <w:r w:rsidR="00726EF8">
        <w:t>“</w:t>
      </w:r>
      <w:r>
        <w:t xml:space="preserve"> bewertet worden ist oder als</w:t>
      </w:r>
      <w:r w:rsidR="00726EF8">
        <w:t xml:space="preserve"> „</w:t>
      </w:r>
      <w:r>
        <w:t>nicht ausreichend</w:t>
      </w:r>
      <w:r w:rsidR="00726EF8">
        <w:t>“</w:t>
      </w:r>
      <w:r>
        <w:t xml:space="preserve"> bewertet gilt. Über die nicht bestandene Bachelorprüfung wird ein Bescheid erteilt, der mit einer Rechtsbehelfsbelehrung zu versehen ist. Auf Antrag stellt die oder der Vorsitzende des Prüfungsausschusses nach der Exmatrikulation eine Bescheinigung aus, die die erbrachten Prüfungs- und Studienleistungen und deren Benotung sowie die zur Bachelorprüfung noch fehlenden Prüfungsleistungen enthält. Aus der Bescheinigung muss hervorgehen, dass die oder der Studierende die Bachelorprüfung endgültig nicht bestanden hat. Auf Antrag stellt die oder der Vorsitzende des Prüfungsausschusses eine Bescheinigung aus, die nur die erbrachten Prüfungs- und Studienleistungen und deren Benotung enthält.</w:t>
      </w:r>
    </w:p>
    <w:p w14:paraId="57991513" w14:textId="77777777" w:rsidR="00D52F60" w:rsidRDefault="00D52F60" w:rsidP="00F14A93">
      <w:pPr>
        <w:pStyle w:val="berschrift2"/>
        <w:spacing w:before="360" w:after="120"/>
      </w:pPr>
      <w:bookmarkStart w:id="124" w:name="_Zeugnis,_Gesamtnote,_Diploma"/>
      <w:bookmarkStart w:id="125" w:name="_Toc106871369"/>
      <w:bookmarkEnd w:id="124"/>
      <w:r>
        <w:t>Zeugnis, Gesamtnote, Diploma Supplement</w:t>
      </w:r>
      <w:bookmarkEnd w:id="125"/>
    </w:p>
    <w:p w14:paraId="26CA5FA8" w14:textId="77777777" w:rsidR="00D52F60" w:rsidRPr="00454994" w:rsidRDefault="00454994" w:rsidP="00413167">
      <w:pPr>
        <w:pStyle w:val="FlietextTHnummeriert"/>
        <w:numPr>
          <w:ilvl w:val="0"/>
          <w:numId w:val="25"/>
        </w:numPr>
      </w:pPr>
      <w:r w:rsidRPr="00454994">
        <w:t>Über die bestandene Bachelorprüfung wird unverzüglich, möglichst innerhalb von vier Wochen nach der Bewertung der letzten Prüfungsleistung, ein Zeugnis ausgestellt. Das Zeugnis enthält die Noten und Leistungspunkte aller Modulprüfungen, das Thema, die Noten und die Leistungspunkte der Bachelorarbeit</w:t>
      </w:r>
      <w:r w:rsidRPr="00454994">
        <w:rPr>
          <w:rStyle w:val="THRot"/>
        </w:rPr>
        <w:t xml:space="preserve"> und des Kolloquiums</w:t>
      </w:r>
      <w:r w:rsidRPr="00454994">
        <w:t xml:space="preserve"> sowie die Gesamtnote der Bachelorprüfung und gegebenenfalls, bei einer von anderen Hochschulen anerkannten Leistung, deren Herkunft.</w:t>
      </w:r>
    </w:p>
    <w:p w14:paraId="3CC47D22" w14:textId="13A7773E" w:rsidR="00D52F60" w:rsidRPr="00454994" w:rsidRDefault="00D52F60" w:rsidP="00413167">
      <w:pPr>
        <w:pStyle w:val="FlietextTHnummeriert"/>
        <w:numPr>
          <w:ilvl w:val="0"/>
          <w:numId w:val="10"/>
        </w:numPr>
      </w:pPr>
      <w:r>
        <w:t xml:space="preserve">Die Gesamtnote der Bachelorprüfung ergibt sich als Durchschnitt der </w:t>
      </w:r>
      <w:r w:rsidRPr="663B1BD4">
        <w:rPr>
          <w:color w:val="C00000"/>
        </w:rPr>
        <w:t xml:space="preserve">mit ihren Leistungspunkten oder </w:t>
      </w:r>
      <w:commentRangeStart w:id="126"/>
      <w:r w:rsidRPr="663B1BD4">
        <w:rPr>
          <w:color w:val="C00000"/>
        </w:rPr>
        <w:t xml:space="preserve">anderweitig (in </w:t>
      </w:r>
      <w:hyperlink w:anchor="_Modulprüfungen">
        <w:r w:rsidRPr="663B1BD4">
          <w:rPr>
            <w:rStyle w:val="Hyperlink"/>
            <w:color w:val="C00000"/>
            <w:u w:val="none"/>
          </w:rPr>
          <w:t xml:space="preserve">§ 24 </w:t>
        </w:r>
      </w:hyperlink>
      <w:r w:rsidRPr="663B1BD4">
        <w:rPr>
          <w:color w:val="C00000"/>
        </w:rPr>
        <w:t>oder Studienverlaufsplan geregelt) gewichteten</w:t>
      </w:r>
      <w:commentRangeEnd w:id="126"/>
      <w:r>
        <w:commentReference w:id="126"/>
      </w:r>
      <w:r w:rsidRPr="663B1BD4">
        <w:rPr>
          <w:color w:val="C00000"/>
        </w:rPr>
        <w:t xml:space="preserve"> </w:t>
      </w:r>
      <w:r>
        <w:t xml:space="preserve">Noten der Modulprüfungen und der Bachelorarbeit </w:t>
      </w:r>
      <w:r w:rsidRPr="663B1BD4">
        <w:rPr>
          <w:rStyle w:val="THRot"/>
        </w:rPr>
        <w:t>und des Kolloquiums</w:t>
      </w:r>
      <w:r>
        <w:t>. Hat die oder der Studierende aus dem Wahlpflichtkatalog mehr als die erforderlichen Module ausgewählt und mit mindestens „ausreichend“ bestanden, gehen die</w:t>
      </w:r>
      <w:r w:rsidR="00ED2941">
        <w:t xml:space="preserve"> Modulnoten der in § 23 Abs. 2 Satz 4 genannten Module </w:t>
      </w:r>
      <w:r>
        <w:t>in die Berechnung der Gesamtnote ein</w:t>
      </w:r>
      <w:r w:rsidRPr="663B1BD4">
        <w:rPr>
          <w:rStyle w:val="THRot"/>
        </w:rPr>
        <w:t>.</w:t>
      </w:r>
    </w:p>
    <w:p w14:paraId="590157AB" w14:textId="77777777" w:rsidR="00D52F60" w:rsidRPr="00454994" w:rsidRDefault="00D52F60" w:rsidP="00413167">
      <w:pPr>
        <w:pStyle w:val="FlietextTHnummeriert"/>
        <w:numPr>
          <w:ilvl w:val="0"/>
          <w:numId w:val="10"/>
        </w:numPr>
      </w:pPr>
      <w:r w:rsidRPr="00454994">
        <w:t xml:space="preserve">In die Gesamtnote fließen die Noten von Zusatzmodulen gemäß </w:t>
      </w:r>
      <w:hyperlink w:anchor="_Module_und_Abschluss" w:tooltip="§ 23" w:history="1">
        <w:r w:rsidRPr="00454994">
          <w:rPr>
            <w:rStyle w:val="Hyperlink"/>
            <w:u w:val="none"/>
          </w:rPr>
          <w:t>§ 23</w:t>
        </w:r>
      </w:hyperlink>
      <w:r w:rsidRPr="00454994">
        <w:t xml:space="preserve"> Abs. </w:t>
      </w:r>
      <w:r w:rsidR="002D28D0" w:rsidRPr="00454994">
        <w:t>2</w:t>
      </w:r>
      <w:r w:rsidRPr="00454994">
        <w:t xml:space="preserve"> nicht ein.</w:t>
      </w:r>
    </w:p>
    <w:p w14:paraId="238D1E8E" w14:textId="77777777" w:rsidR="00D52F60" w:rsidRPr="00454994" w:rsidRDefault="00D52F60" w:rsidP="00413167">
      <w:pPr>
        <w:pStyle w:val="FlietextTHnummeriert"/>
        <w:numPr>
          <w:ilvl w:val="0"/>
          <w:numId w:val="10"/>
        </w:numPr>
      </w:pPr>
      <w:r w:rsidRPr="00454994">
        <w:t>Das Zeugnis ist von der oder dem Vorsitzenden des Prüfungsausschusses zu unterzeichnen und trägt das Datum des Tages, an dem die letzte Prüfungsleistung erbracht worden ist.</w:t>
      </w:r>
    </w:p>
    <w:p w14:paraId="77D9E27B" w14:textId="77777777" w:rsidR="00D52F60" w:rsidRPr="00454994" w:rsidRDefault="00D52F60" w:rsidP="00413167">
      <w:pPr>
        <w:pStyle w:val="FlietextTHnummeriert"/>
        <w:numPr>
          <w:ilvl w:val="0"/>
          <w:numId w:val="10"/>
        </w:numPr>
      </w:pPr>
      <w:r w:rsidRPr="00454994">
        <w:t xml:space="preserve">Gleichzeitig mit dem Zeugnis wird der oder dem Studierenden die Bachelorurkunde mit dem Datum des Zeugnisses ausgehändigt. Darin wird die Verleihung des Bachelorgrades gemäß </w:t>
      </w:r>
      <w:hyperlink w:anchor="_Ziel_des_Studiums;" w:tooltip="§ 2" w:history="1">
        <w:r w:rsidRPr="00454994">
          <w:rPr>
            <w:rStyle w:val="Hyperlink"/>
            <w:u w:val="none"/>
          </w:rPr>
          <w:t>§</w:t>
        </w:r>
        <w:r w:rsidR="00165456" w:rsidRPr="00454994">
          <w:rPr>
            <w:rStyle w:val="Hyperlink"/>
            <w:u w:val="none"/>
          </w:rPr>
          <w:t> </w:t>
        </w:r>
        <w:r w:rsidRPr="00454994">
          <w:rPr>
            <w:rStyle w:val="Hyperlink"/>
            <w:u w:val="none"/>
          </w:rPr>
          <w:t>2</w:t>
        </w:r>
      </w:hyperlink>
      <w:r w:rsidRPr="00454994">
        <w:t xml:space="preserve"> Abs. 4 beurkundet.</w:t>
      </w:r>
    </w:p>
    <w:p w14:paraId="7CD29206" w14:textId="312B0700" w:rsidR="00D52F60" w:rsidRPr="00454994" w:rsidRDefault="00D52F60" w:rsidP="00413167">
      <w:pPr>
        <w:pStyle w:val="FlietextTHnummeriert"/>
        <w:numPr>
          <w:ilvl w:val="0"/>
          <w:numId w:val="10"/>
        </w:numPr>
      </w:pPr>
      <w:r w:rsidRPr="00454994">
        <w:t>Die Bachelorurkunde wird von der Dekanin oder dem Dekan der Fakultät</w:t>
      </w:r>
      <w:del w:id="127" w:author="Christian Noss (cnoss)" w:date="2023-10-29T11:43:00Z">
        <w:r w:rsidR="00BD3734" w:rsidRPr="007E4B45" w:rsidDel="00CE5DA1">
          <w:rPr>
            <w:color w:val="C00000"/>
          </w:rPr>
          <w:delText>(en)</w:delText>
        </w:r>
      </w:del>
      <w:r w:rsidR="00BD3734" w:rsidRPr="007E4B45">
        <w:rPr>
          <w:color w:val="C00000"/>
        </w:rPr>
        <w:t xml:space="preserve"> für </w:t>
      </w:r>
      <w:ins w:id="128" w:author="Christian Noss (cnoss)" w:date="2023-10-29T11:43:00Z">
        <w:r w:rsidR="00CE5DA1" w:rsidRPr="00CE5DA1">
          <w:rPr>
            <w:color w:val="C00000"/>
          </w:rPr>
          <w:t>Fakultät für Informatik und Ingenieurwissenschaften</w:t>
        </w:r>
      </w:ins>
      <w:del w:id="129" w:author="Christian Noss (cnoss)" w:date="2023-10-29T11:43:00Z">
        <w:r w:rsidR="00BD3734" w:rsidRPr="007E4B45" w:rsidDel="00CE5DA1">
          <w:rPr>
            <w:color w:val="C00000"/>
          </w:rPr>
          <w:delText>xxx</w:delText>
        </w:r>
      </w:del>
      <w:r w:rsidRPr="00454994">
        <w:t xml:space="preserve"> und der </w:t>
      </w:r>
      <w:r w:rsidRPr="00454994">
        <w:rPr>
          <w:noProof/>
        </w:rPr>
        <w:t>oder</w:t>
      </w:r>
      <w:r w:rsidRPr="00454994">
        <w:t xml:space="preserve"> dem Vorsitzenden des Prüfungsausschusses unterzeichnet und mit dem Siegel der Technischen Hochschule Köln versehen.</w:t>
      </w:r>
    </w:p>
    <w:p w14:paraId="3538EE6F" w14:textId="77777777" w:rsidR="00413167" w:rsidRDefault="00D52F60" w:rsidP="00413167">
      <w:pPr>
        <w:pStyle w:val="FlietextTHnummeriert"/>
        <w:numPr>
          <w:ilvl w:val="0"/>
          <w:numId w:val="10"/>
        </w:numPr>
      </w:pPr>
      <w:r w:rsidRPr="00454994">
        <w:t>Gleichzeitig mit Zeugnis und Urkunde wird ein Diploma Supplement in englischer Sprache entsprechend den Richtlinien und Vereinbarungen der Hochschulrektorenkonfere</w:t>
      </w:r>
      <w:r>
        <w:t>nz ausgestellt.</w:t>
      </w:r>
    </w:p>
    <w:p w14:paraId="38FBC289" w14:textId="78260733" w:rsidR="00D52F60" w:rsidRDefault="00D52F60" w:rsidP="00144B85">
      <w:pPr>
        <w:pStyle w:val="berschrift1"/>
        <w:spacing w:before="720" w:after="240"/>
      </w:pPr>
      <w:bookmarkStart w:id="130" w:name="_Toc106871370"/>
      <w:r>
        <w:lastRenderedPageBreak/>
        <w:t>Schlussbestimmungen</w:t>
      </w:r>
      <w:bookmarkEnd w:id="130"/>
    </w:p>
    <w:p w14:paraId="2D62C222" w14:textId="77777777" w:rsidR="00D52F60" w:rsidRDefault="00D52F60" w:rsidP="00144B85">
      <w:pPr>
        <w:pStyle w:val="berschrift2"/>
        <w:spacing w:before="360" w:after="120"/>
      </w:pPr>
      <w:bookmarkStart w:id="131" w:name="_Toc106871371"/>
      <w:r>
        <w:t>Einsicht in die Prüfungsakten</w:t>
      </w:r>
      <w:bookmarkEnd w:id="131"/>
    </w:p>
    <w:p w14:paraId="40BE6D51" w14:textId="1A963B8D" w:rsidR="00D52F60" w:rsidRDefault="00D52F60" w:rsidP="00144B85">
      <w:pPr>
        <w:pStyle w:val="FlietextTHeingerckt"/>
      </w:pPr>
      <w:r>
        <w:t xml:space="preserve">Nach Ablegung des jeweiligen Versuchs einer Modulprüfung beziehungsweise der Bachelorarbeit </w:t>
      </w:r>
      <w:r w:rsidRPr="005C128A">
        <w:rPr>
          <w:rStyle w:val="THRot"/>
        </w:rPr>
        <w:t>und des Kolloquiums</w:t>
      </w:r>
      <w:r>
        <w:t xml:space="preserve"> wird der oder dem Studierenden auf Antrag Einsichtnahme in die betreffende schriftliche oder elektronische Prüfungsarbeit, in gegebenenfalls vorhandene darauf bezogene Gutachten der Prüfenden und in das Prüfungsprotokoll einer mündlichen Prüfung gewährt. </w:t>
      </w:r>
      <w:r w:rsidRPr="007E4B45">
        <w:rPr>
          <w:color w:val="C00000"/>
        </w:rPr>
        <w:t>Die Einsichtnahme in eine mindestens mit „ausreichend“ bewertete Bachelorarbeit ist erst nach Ablegung des darauf bezogenen Kolloquiums</w:t>
      </w:r>
      <w:r w:rsidR="00D37F61" w:rsidRPr="007E4B45">
        <w:rPr>
          <w:color w:val="C00000"/>
        </w:rPr>
        <w:t xml:space="preserve"> </w:t>
      </w:r>
      <w:r w:rsidRPr="007E4B45">
        <w:rPr>
          <w:color w:val="C00000"/>
        </w:rPr>
        <w:t xml:space="preserve">möglich. </w:t>
      </w:r>
      <w:r>
        <w:t>Die Einsichtnahme ist binnen eines Monats nach Bekanntgabe der Note der Modulprüfung beziehungsweise der Aushändigung des Prüfungszeugnisses oder der Bescheinigung über das endgültige Nichtbestehen der Bachelorprüfung bei der oder dem Vorsitzenden des Prüfungsausschusses zu beantragen. Die oder der Vorsitzende bestimmt Ort und Zeit der Einsichtnahme</w:t>
      </w:r>
      <w:r w:rsidRPr="008A1655">
        <w:rPr>
          <w:color w:val="auto"/>
        </w:rPr>
        <w:t>.</w:t>
      </w:r>
      <w:r w:rsidR="00221425" w:rsidRPr="008A1655">
        <w:rPr>
          <w:color w:val="auto"/>
        </w:rPr>
        <w:t xml:space="preserve"> Der oder dem Studierenden wird dabei gestattet, von der Prüfungsa</w:t>
      </w:r>
      <w:r w:rsidR="00DB7F5E" w:rsidRPr="008A1655">
        <w:rPr>
          <w:color w:val="auto"/>
        </w:rPr>
        <w:t>kte</w:t>
      </w:r>
      <w:r w:rsidR="00221425" w:rsidRPr="008A1655">
        <w:rPr>
          <w:color w:val="auto"/>
        </w:rPr>
        <w:t xml:space="preserve"> eine originalgetreue Reproduktion zu fertigen.</w:t>
      </w:r>
    </w:p>
    <w:p w14:paraId="64748388" w14:textId="77777777" w:rsidR="00D52F60" w:rsidRDefault="00D52F60" w:rsidP="00144B85">
      <w:pPr>
        <w:pStyle w:val="berschrift2"/>
        <w:spacing w:before="360" w:after="120"/>
      </w:pPr>
      <w:bookmarkStart w:id="132" w:name="_Toc106871372"/>
      <w:r>
        <w:t>Ungültigkeit von Prüfungen</w:t>
      </w:r>
      <w:bookmarkEnd w:id="132"/>
    </w:p>
    <w:p w14:paraId="64E6E0B4" w14:textId="77777777" w:rsidR="00D52F60" w:rsidRPr="00E90831" w:rsidRDefault="00D52F60" w:rsidP="00413167">
      <w:pPr>
        <w:pStyle w:val="FlietextTHnummeriert"/>
        <w:numPr>
          <w:ilvl w:val="0"/>
          <w:numId w:val="26"/>
        </w:numPr>
      </w:pPr>
      <w:r>
        <w:t>Hat eine Studentin oder ein Student bei einer Prüfung getäuscht und wird diese Tatsache erst nach der</w:t>
      </w:r>
      <w:r w:rsidRPr="00E90831">
        <w:t xml:space="preserve"> Aushändigung des Zeugnisses, der Bachelorurkunde, des Diploma Supplements oder der Bescheinigung nach </w:t>
      </w:r>
      <w:hyperlink w:anchor="_Ergebnis_der_Bachelorprüfung" w:tooltip="§ 30" w:history="1">
        <w:r w:rsidRPr="00E90831">
          <w:rPr>
            <w:rStyle w:val="Hyperlink"/>
            <w:color w:val="C00000"/>
            <w:u w:val="none"/>
          </w:rPr>
          <w:t>§ 30</w:t>
        </w:r>
      </w:hyperlink>
      <w:r w:rsidRPr="00E90831">
        <w:rPr>
          <w:rStyle w:val="THRot"/>
        </w:rPr>
        <w:t xml:space="preserve"> Abs. 2 Satz 3 und 5</w:t>
      </w:r>
      <w:r w:rsidRPr="00E90831">
        <w:t xml:space="preserve"> bekannt, so kann der Prüfungsausschuss nachträglich die Noten für diejenigen Prüfungsleistungen, bei deren Erbringung die Studentin oder der Student getäuscht hat, entsprechend berichtigen und die Bachelorprüfung ganz oder teilweise für nicht bestanden erklären.</w:t>
      </w:r>
    </w:p>
    <w:p w14:paraId="0847539A" w14:textId="77777777" w:rsidR="00D52F60" w:rsidRPr="00E90831" w:rsidRDefault="00D52F60" w:rsidP="00413167">
      <w:pPr>
        <w:pStyle w:val="FlietextTHnummeriert"/>
        <w:numPr>
          <w:ilvl w:val="0"/>
          <w:numId w:val="26"/>
        </w:numPr>
      </w:pPr>
      <w:r w:rsidRPr="00E90831">
        <w:t>Waren die Voraussetzungen für die Zulassung zu einer Prüfung nicht erfüllt, ohne dass die Studentin oder der Student hierüber täuschen wollte, und wird diese Tatsache erst nach Aushändigung des Zeugnisses, der Bachelorurkunde, des Diploma Supplements oder der Bescheinigung nach</w:t>
      </w:r>
      <w:r w:rsidRPr="00E90831">
        <w:rPr>
          <w:rStyle w:val="THRot"/>
        </w:rPr>
        <w:t xml:space="preserve"> </w:t>
      </w:r>
      <w:hyperlink w:anchor="_Ergebnis_der_Bachelorprüfung" w:tooltip="§ 30" w:history="1">
        <w:r w:rsidR="001C75D1" w:rsidRPr="00E90831">
          <w:rPr>
            <w:rStyle w:val="Hyperlink"/>
            <w:color w:val="C00000"/>
            <w:u w:val="none"/>
          </w:rPr>
          <w:t>§ 30</w:t>
        </w:r>
      </w:hyperlink>
      <w:r w:rsidRPr="00E90831">
        <w:rPr>
          <w:rStyle w:val="THRot"/>
        </w:rPr>
        <w:t xml:space="preserve"> Abs. 2 Satz 3 und 5</w:t>
      </w:r>
      <w:r w:rsidRPr="00E90831">
        <w:t xml:space="preserve"> bekannt, wird dieser Mangel durch das Bestehen der Prüfung geheilt. Hat die Studentin oder der Student die Zulassung vorsätzlich zu Unrecht erwirkt, entscheidet der Prüfungsausschuss unter Beachtung des Verwaltungsverfahrensgesetzes für das Land Nordrhein-Westfalen über die Rechtsfolgen. </w:t>
      </w:r>
    </w:p>
    <w:p w14:paraId="335EF83D" w14:textId="77777777" w:rsidR="00D52F60" w:rsidRPr="00E90831" w:rsidRDefault="00D52F60" w:rsidP="00413167">
      <w:pPr>
        <w:pStyle w:val="FlietextTHnummeriert"/>
        <w:numPr>
          <w:ilvl w:val="0"/>
          <w:numId w:val="26"/>
        </w:numPr>
      </w:pPr>
      <w:r w:rsidRPr="00E90831">
        <w:t xml:space="preserve">Das unrichtige Prüfungszeugnis, die Bachelorurkunde und das Diploma Supplement oder die unrichtige Bescheinigung nach </w:t>
      </w:r>
      <w:hyperlink w:anchor="_Ergebnis_der_Bachelorprüfung" w:tooltip="§ 30" w:history="1">
        <w:r w:rsidR="001C75D1" w:rsidRPr="00E90831">
          <w:rPr>
            <w:rStyle w:val="Hyperlink"/>
            <w:color w:val="C00000"/>
            <w:u w:val="none"/>
          </w:rPr>
          <w:t>§ 30</w:t>
        </w:r>
      </w:hyperlink>
      <w:r w:rsidRPr="00E90831">
        <w:rPr>
          <w:rStyle w:val="THRot"/>
        </w:rPr>
        <w:t xml:space="preserve"> Abs. 2 Satz 3 und 5</w:t>
      </w:r>
      <w:r w:rsidRPr="00E90831">
        <w:t xml:space="preserve"> sind einzuziehen und gegebenenfalls neu zu erteilen. Eine Entscheidung nach Absatz 1 und 2 ist nach einer Frist von fünf Jahren nach Ausstellung des Prüfungszeugnisses oder der Bescheinigung nach </w:t>
      </w:r>
      <w:hyperlink w:anchor="_Ergebnis_der_Bachelorprüfung" w:tooltip="§ 30" w:history="1">
        <w:r w:rsidR="001C75D1" w:rsidRPr="00E90831">
          <w:rPr>
            <w:rStyle w:val="Hyperlink"/>
            <w:color w:val="C00000"/>
            <w:u w:val="none"/>
          </w:rPr>
          <w:t>§ 30</w:t>
        </w:r>
      </w:hyperlink>
      <w:r w:rsidRPr="00E90831">
        <w:rPr>
          <w:rStyle w:val="THRot"/>
        </w:rPr>
        <w:t xml:space="preserve"> Abs. 2 Satz 3 und 5 </w:t>
      </w:r>
      <w:r w:rsidRPr="00E90831">
        <w:t>ausgeschlossen.</w:t>
      </w:r>
    </w:p>
    <w:p w14:paraId="5D6605F7" w14:textId="77777777" w:rsidR="00D52F60" w:rsidRPr="002D28D0" w:rsidRDefault="00D52F60" w:rsidP="00144B85">
      <w:pPr>
        <w:pStyle w:val="berschrift2"/>
        <w:spacing w:before="360" w:after="120"/>
        <w:rPr>
          <w:rStyle w:val="THRot"/>
        </w:rPr>
      </w:pPr>
      <w:bookmarkStart w:id="133" w:name="_Toc106871373"/>
      <w:r>
        <w:t>Inkrafttreten</w:t>
      </w:r>
      <w:r w:rsidRPr="002D28D0">
        <w:rPr>
          <w:rStyle w:val="THRot"/>
        </w:rPr>
        <w:t>; Übergangsvorschriften</w:t>
      </w:r>
      <w:bookmarkEnd w:id="133"/>
    </w:p>
    <w:p w14:paraId="2DFFAB59" w14:textId="685CA15F" w:rsidR="00D52F60" w:rsidRDefault="00E90831" w:rsidP="005803C7">
      <w:pPr>
        <w:pStyle w:val="FlietextTHnummeriert"/>
        <w:numPr>
          <w:ilvl w:val="0"/>
          <w:numId w:val="27"/>
        </w:numPr>
      </w:pPr>
      <w:r w:rsidRPr="00E90831">
        <w:t>Diese Bachelorprüf</w:t>
      </w:r>
      <w:r>
        <w:t>ungsordnung tritt</w:t>
      </w:r>
      <w:r w:rsidRPr="005803C7">
        <w:rPr>
          <w:rStyle w:val="THRot"/>
        </w:rPr>
        <w:t xml:space="preserve"> am </w:t>
      </w:r>
      <w:del w:id="134" w:author="Christian Noss (cnoss)" w:date="2023-10-29T12:50:00Z">
        <w:r w:rsidRPr="005803C7" w:rsidDel="00983971">
          <w:rPr>
            <w:rStyle w:val="THRot"/>
          </w:rPr>
          <w:delText>TT.MM.JJJJ (in Zukunft)</w:delText>
        </w:r>
      </w:del>
      <w:ins w:id="135" w:author="Christian Noss (cnoss)" w:date="2023-10-29T12:50:00Z">
        <w:r w:rsidR="00983971">
          <w:rPr>
            <w:rStyle w:val="THRot"/>
          </w:rPr>
          <w:t>01.09.2024</w:t>
        </w:r>
      </w:ins>
      <w:r w:rsidRPr="005803C7">
        <w:rPr>
          <w:rStyle w:val="THRot"/>
        </w:rPr>
        <w:t xml:space="preserve"> / mit Wirkung vom TT.MM.JJJJ</w:t>
      </w:r>
      <w:r w:rsidR="005803C7">
        <w:rPr>
          <w:rStyle w:val="THRot"/>
        </w:rPr>
        <w:t xml:space="preserve"> </w:t>
      </w:r>
      <w:r w:rsidR="005803C7" w:rsidRPr="005803C7">
        <w:rPr>
          <w:rStyle w:val="THRot"/>
        </w:rPr>
        <w:t>(in Vergangenheit/rückwirkend)</w:t>
      </w:r>
      <w:r w:rsidRPr="00E90831">
        <w:t xml:space="preserve"> in Kraft und wird in den Amtlichen Mitteilungen der Technischen Hochschule Köln veröffentlicht.</w:t>
      </w:r>
    </w:p>
    <w:p w14:paraId="445D4E46" w14:textId="72572E49" w:rsidR="00413167" w:rsidRDefault="00E90831" w:rsidP="005803C7">
      <w:pPr>
        <w:pStyle w:val="FlietextTHnummeriert"/>
        <w:numPr>
          <w:ilvl w:val="0"/>
          <w:numId w:val="27"/>
        </w:numPr>
        <w:rPr>
          <w:rStyle w:val="THRot"/>
        </w:rPr>
      </w:pPr>
      <w:r w:rsidRPr="00E90831">
        <w:t xml:space="preserve">Diese Prüfungsordnung gilt für alle Studierenden, die ab dem </w:t>
      </w:r>
      <w:r w:rsidR="005803C7" w:rsidRPr="005803C7">
        <w:rPr>
          <w:rStyle w:val="THRot"/>
        </w:rPr>
        <w:t>Winter</w:t>
      </w:r>
      <w:del w:id="136" w:author="Christian Noss (cnoss)" w:date="2023-10-29T11:44:00Z">
        <w:r w:rsidR="005803C7" w:rsidRPr="005803C7" w:rsidDel="00CE5DA1">
          <w:rPr>
            <w:rStyle w:val="THRot"/>
          </w:rPr>
          <w:delText>-/Sommer</w:delText>
        </w:r>
      </w:del>
      <w:r w:rsidR="005803C7" w:rsidRPr="005803C7">
        <w:rPr>
          <w:rStyle w:val="THRot"/>
        </w:rPr>
        <w:t xml:space="preserve">semester </w:t>
      </w:r>
      <w:del w:id="137" w:author="Christian Noss (cnoss)" w:date="2023-10-29T11:44:00Z">
        <w:r w:rsidR="005803C7" w:rsidRPr="005803C7" w:rsidDel="00CE5DA1">
          <w:rPr>
            <w:rStyle w:val="THRot"/>
          </w:rPr>
          <w:delText>JJJJ</w:delText>
        </w:r>
      </w:del>
      <w:ins w:id="138" w:author="Christian Noss (cnoss)" w:date="2023-10-29T11:44:00Z">
        <w:r w:rsidR="00CE5DA1">
          <w:rPr>
            <w:rStyle w:val="THRot"/>
          </w:rPr>
          <w:t>2024</w:t>
        </w:r>
      </w:ins>
      <w:r w:rsidR="005803C7" w:rsidRPr="005803C7">
        <w:rPr>
          <w:rStyle w:val="THRot"/>
        </w:rPr>
        <w:t>/</w:t>
      </w:r>
      <w:ins w:id="139" w:author="Christian Noss (cnoss)" w:date="2023-10-29T11:44:00Z">
        <w:r w:rsidR="00CE5DA1">
          <w:rPr>
            <w:rStyle w:val="THRot"/>
          </w:rPr>
          <w:t>25</w:t>
        </w:r>
      </w:ins>
      <w:del w:id="140" w:author="Christian Noss (cnoss)" w:date="2023-10-29T11:44:00Z">
        <w:r w:rsidR="005803C7" w:rsidRPr="005803C7" w:rsidDel="00CE5DA1">
          <w:rPr>
            <w:rStyle w:val="THRot"/>
          </w:rPr>
          <w:delText>JJ</w:delText>
        </w:r>
      </w:del>
      <w:r w:rsidR="005803C7" w:rsidRPr="005803C7">
        <w:rPr>
          <w:rStyle w:val="THRot"/>
        </w:rPr>
        <w:t xml:space="preserve"> </w:t>
      </w:r>
      <w:r w:rsidRPr="00E90831">
        <w:t xml:space="preserve">ein Studium im Studiengang </w:t>
      </w:r>
      <w:ins w:id="141" w:author="Christian Noss (cnoss)" w:date="2023-10-29T11:44:00Z">
        <w:r w:rsidR="00CE5DA1">
          <w:rPr>
            <w:rStyle w:val="THRot"/>
          </w:rPr>
          <w:t>Medieninformatik</w:t>
        </w:r>
      </w:ins>
      <w:ins w:id="142" w:author="Christian Noss (cnoss)" w:date="2023-12-05T16:22:00Z">
        <w:r w:rsidR="005B5DF6">
          <w:rPr>
            <w:rStyle w:val="THRot"/>
          </w:rPr>
          <w:t xml:space="preserve"> Bachelor</w:t>
        </w:r>
      </w:ins>
      <w:del w:id="143" w:author="Christian Noss (cnoss)" w:date="2023-10-29T11:44:00Z">
        <w:r w:rsidRPr="00E90831" w:rsidDel="00CE5DA1">
          <w:rPr>
            <w:rStyle w:val="THRot"/>
          </w:rPr>
          <w:delText>XXX</w:delText>
        </w:r>
      </w:del>
      <w:r w:rsidRPr="00E90831">
        <w:t xml:space="preserve"> der Technischen Hochschule Köln aufnehmen oder sich dafür bewerben.</w:t>
      </w:r>
      <w:r w:rsidRPr="00E90831">
        <w:rPr>
          <w:rStyle w:val="THRot"/>
        </w:rPr>
        <w:t xml:space="preserve"> Absatz 3 gilt darüber hinaus auch für diejenigen Studierenden, die in den </w:t>
      </w:r>
      <w:r w:rsidRPr="00E90831">
        <w:rPr>
          <w:rStyle w:val="THRot"/>
          <w:noProof/>
        </w:rPr>
        <w:t>Studiengang</w:t>
      </w:r>
      <w:r w:rsidRPr="00E90831">
        <w:rPr>
          <w:rStyle w:val="THRot"/>
        </w:rPr>
        <w:t xml:space="preserve"> </w:t>
      </w:r>
      <w:del w:id="144" w:author="Christian Noss (cnoss)" w:date="2023-12-05T16:22:00Z">
        <w:r w:rsidRPr="00E90831" w:rsidDel="003A10D9">
          <w:rPr>
            <w:rStyle w:val="THRot"/>
          </w:rPr>
          <w:delText xml:space="preserve">XXX </w:delText>
        </w:r>
      </w:del>
      <w:ins w:id="145" w:author="Christian Noss (cnoss)" w:date="2023-12-05T16:22:00Z">
        <w:r w:rsidR="003A10D9">
          <w:rPr>
            <w:rStyle w:val="THRot"/>
          </w:rPr>
          <w:t>Medieninformatik Bachelor</w:t>
        </w:r>
        <w:r w:rsidR="003A10D9" w:rsidRPr="00E90831">
          <w:rPr>
            <w:rStyle w:val="THRot"/>
          </w:rPr>
          <w:t xml:space="preserve"> </w:t>
        </w:r>
      </w:ins>
      <w:r w:rsidRPr="00E90831">
        <w:rPr>
          <w:rStyle w:val="THRot"/>
        </w:rPr>
        <w:t xml:space="preserve">auf der Grundlage der Bachelorprüfungsordnung vom </w:t>
      </w:r>
      <w:del w:id="146" w:author="Christian Noss (cnoss)" w:date="2023-12-05T16:25:00Z">
        <w:r w:rsidRPr="00E90831" w:rsidDel="00B0128C">
          <w:rPr>
            <w:rStyle w:val="THRot"/>
          </w:rPr>
          <w:delText xml:space="preserve">XXX </w:delText>
        </w:r>
      </w:del>
      <w:ins w:id="147" w:author="Christian Noss (cnoss)" w:date="2023-12-05T16:25:00Z">
        <w:r w:rsidR="00B0128C">
          <w:rPr>
            <w:rStyle w:val="THRot"/>
          </w:rPr>
          <w:t>24.11.2017</w:t>
        </w:r>
        <w:r w:rsidR="00B0128C" w:rsidRPr="00E90831">
          <w:rPr>
            <w:rStyle w:val="THRot"/>
          </w:rPr>
          <w:t xml:space="preserve"> </w:t>
        </w:r>
      </w:ins>
      <w:r w:rsidRPr="00E90831">
        <w:rPr>
          <w:rStyle w:val="THRot"/>
        </w:rPr>
        <w:t xml:space="preserve">(Amtliche Mitteilung </w:t>
      </w:r>
      <w:del w:id="148" w:author="Christian Noss (cnoss)" w:date="2023-12-05T16:25:00Z">
        <w:r w:rsidRPr="00E90831" w:rsidDel="00AA40F2">
          <w:rPr>
            <w:rStyle w:val="THRot"/>
          </w:rPr>
          <w:delText>xx/xx</w:delText>
        </w:r>
      </w:del>
      <w:ins w:id="149" w:author="Christian Noss (cnoss)" w:date="2023-12-05T16:25:00Z">
        <w:r w:rsidR="00AA40F2">
          <w:rPr>
            <w:rStyle w:val="THRot"/>
          </w:rPr>
          <w:t>41/2017</w:t>
        </w:r>
      </w:ins>
      <w:r w:rsidRPr="00E90831">
        <w:rPr>
          <w:rStyle w:val="THRot"/>
        </w:rPr>
        <w:t>) eingeschrieben sind.</w:t>
      </w:r>
    </w:p>
    <w:p w14:paraId="4A909E35" w14:textId="435BFCC1" w:rsidR="00D52F60" w:rsidRPr="002320FB" w:rsidRDefault="00E90831" w:rsidP="00413167">
      <w:pPr>
        <w:pStyle w:val="FlietextTHnummeriert"/>
        <w:numPr>
          <w:ilvl w:val="0"/>
          <w:numId w:val="27"/>
        </w:numPr>
        <w:rPr>
          <w:rStyle w:val="THRot"/>
        </w:rPr>
      </w:pPr>
      <w:r w:rsidRPr="00E90831">
        <w:rPr>
          <w:rStyle w:val="THRot"/>
        </w:rPr>
        <w:t xml:space="preserve">Die Prüfungsordnung für den Studiengang </w:t>
      </w:r>
      <w:ins w:id="150" w:author="Christian Noss (cnoss)" w:date="2023-10-29T12:50:00Z">
        <w:r w:rsidR="00262961">
          <w:rPr>
            <w:rStyle w:val="THRot"/>
          </w:rPr>
          <w:t>Medieninformatik</w:t>
        </w:r>
      </w:ins>
      <w:del w:id="151" w:author="Christian Noss (cnoss)" w:date="2023-10-29T12:50:00Z">
        <w:r w:rsidRPr="00E90831" w:rsidDel="00262961">
          <w:rPr>
            <w:rStyle w:val="THRot"/>
          </w:rPr>
          <w:delText>XXX</w:delText>
        </w:r>
      </w:del>
      <w:r w:rsidRPr="00E90831">
        <w:rPr>
          <w:rStyle w:val="THRot"/>
        </w:rPr>
        <w:t xml:space="preserve"> der Technischen Hochschule Köln vom </w:t>
      </w:r>
      <w:del w:id="152" w:author="Christian Noss (cnoss)" w:date="2023-12-05T16:25:00Z">
        <w:r w:rsidRPr="00E90831" w:rsidDel="00AA40F2">
          <w:rPr>
            <w:rStyle w:val="THRot"/>
          </w:rPr>
          <w:delText xml:space="preserve">XXX </w:delText>
        </w:r>
      </w:del>
      <w:ins w:id="153" w:author="Christian Noss (cnoss)" w:date="2023-12-05T16:25:00Z">
        <w:r w:rsidR="00AA40F2">
          <w:rPr>
            <w:rStyle w:val="THRot"/>
          </w:rPr>
          <w:t>24.11.2017</w:t>
        </w:r>
        <w:r w:rsidR="00AA40F2" w:rsidRPr="00E90831">
          <w:rPr>
            <w:rStyle w:val="THRot"/>
          </w:rPr>
          <w:t xml:space="preserve"> </w:t>
        </w:r>
      </w:ins>
      <w:r w:rsidRPr="00E90831">
        <w:rPr>
          <w:rStyle w:val="THRot"/>
        </w:rPr>
        <w:t xml:space="preserve">tritt </w:t>
      </w:r>
      <w:r w:rsidR="005803C7">
        <w:rPr>
          <w:rStyle w:val="THRot"/>
        </w:rPr>
        <w:t>am</w:t>
      </w:r>
      <w:r w:rsidR="005803C7" w:rsidRPr="005803C7">
        <w:rPr>
          <w:rStyle w:val="IntensiveHervorhebung"/>
        </w:rPr>
        <w:t xml:space="preserve"> </w:t>
      </w:r>
      <w:del w:id="154" w:author="Christian Noss (cnoss)" w:date="2023-12-05T16:28:00Z">
        <w:r w:rsidR="005803C7" w:rsidRPr="005803C7" w:rsidDel="00956201">
          <w:rPr>
            <w:rStyle w:val="THRot"/>
          </w:rPr>
          <w:delText>TT.MM.JJJJ</w:delText>
        </w:r>
      </w:del>
      <w:ins w:id="155" w:author="Christian Noss (cnoss)" w:date="2023-12-05T16:31:00Z">
        <w:r w:rsidR="00593CCD">
          <w:rPr>
            <w:rStyle w:val="THRot"/>
          </w:rPr>
          <w:t>29</w:t>
        </w:r>
      </w:ins>
      <w:ins w:id="156" w:author="Christian Noss (cnoss)" w:date="2023-12-05T16:28:00Z">
        <w:r w:rsidR="00956201">
          <w:rPr>
            <w:rStyle w:val="THRot"/>
          </w:rPr>
          <w:t>.0</w:t>
        </w:r>
      </w:ins>
      <w:ins w:id="157" w:author="Christian Noss (cnoss)" w:date="2023-12-05T16:31:00Z">
        <w:r w:rsidR="00593CCD">
          <w:rPr>
            <w:rStyle w:val="THRot"/>
          </w:rPr>
          <w:t>2</w:t>
        </w:r>
      </w:ins>
      <w:ins w:id="158" w:author="Christian Noss (cnoss)" w:date="2023-12-05T16:28:00Z">
        <w:r w:rsidR="00956201">
          <w:rPr>
            <w:rStyle w:val="THRot"/>
          </w:rPr>
          <w:t>.</w:t>
        </w:r>
        <w:r w:rsidR="0060584A">
          <w:rPr>
            <w:rStyle w:val="THRot"/>
          </w:rPr>
          <w:t>202</w:t>
        </w:r>
      </w:ins>
      <w:ins w:id="159" w:author="Christian Noss (cnoss)" w:date="2023-12-05T16:31:00Z">
        <w:r w:rsidR="00593CCD">
          <w:rPr>
            <w:rStyle w:val="THRot"/>
          </w:rPr>
          <w:t>8</w:t>
        </w:r>
      </w:ins>
      <w:r w:rsidRPr="00E90831">
        <w:rPr>
          <w:rStyle w:val="THRot"/>
        </w:rPr>
        <w:t xml:space="preserve"> außer Kraft. Das Prüfungsangebot findet noch bis </w:t>
      </w:r>
      <w:del w:id="160" w:author="Christian Noss (cnoss)" w:date="2023-12-05T16:31:00Z">
        <w:r w:rsidRPr="00E90831" w:rsidDel="006C143E">
          <w:rPr>
            <w:rStyle w:val="THRot"/>
          </w:rPr>
          <w:delText xml:space="preserve">xxx </w:delText>
        </w:r>
      </w:del>
      <w:ins w:id="161" w:author="Christian Noss (cnoss)" w:date="2023-12-05T16:31:00Z">
        <w:r w:rsidR="006C143E">
          <w:rPr>
            <w:rStyle w:val="THRot"/>
          </w:rPr>
          <w:t>31.08.2027</w:t>
        </w:r>
        <w:r w:rsidR="006C143E" w:rsidRPr="00E90831">
          <w:rPr>
            <w:rStyle w:val="THRot"/>
          </w:rPr>
          <w:t xml:space="preserve"> </w:t>
        </w:r>
      </w:ins>
      <w:r w:rsidRPr="00E90831">
        <w:rPr>
          <w:rStyle w:val="THRot"/>
        </w:rPr>
        <w:t>statt. Näheres ist in einer Auslaufordnung geregelt.</w:t>
      </w:r>
    </w:p>
    <w:p w14:paraId="29123BBC" w14:textId="1535F8B9" w:rsidR="00D52F60" w:rsidRDefault="00D52F60" w:rsidP="003F7B6B">
      <w:pPr>
        <w:pStyle w:val="FlietextTHnummeriert"/>
        <w:numPr>
          <w:ilvl w:val="0"/>
          <w:numId w:val="27"/>
        </w:numPr>
      </w:pPr>
      <w:r>
        <w:lastRenderedPageBreak/>
        <w:t>Ausgefertigt aufgrund des Beschlusses</w:t>
      </w:r>
      <w:r w:rsidRPr="003F7B6B">
        <w:rPr>
          <w:rStyle w:val="THRot"/>
        </w:rPr>
        <w:t xml:space="preserve"> des Fakultätsrats</w:t>
      </w:r>
      <w:del w:id="162" w:author="Christian Noss (cnoss)" w:date="2023-10-29T11:45:00Z">
        <w:r w:rsidR="00E90831" w:rsidRPr="003F7B6B" w:rsidDel="00CE5DA1">
          <w:rPr>
            <w:rStyle w:val="THRot"/>
          </w:rPr>
          <w:delText>/d</w:delText>
        </w:r>
        <w:r w:rsidR="00E90831" w:rsidRPr="00E90831" w:rsidDel="00CE5DA1">
          <w:rPr>
            <w:rStyle w:val="THRot"/>
          </w:rPr>
          <w:delText>er Fakultätsräte</w:delText>
        </w:r>
      </w:del>
      <w:r>
        <w:t xml:space="preserve"> der Fakultät für </w:t>
      </w:r>
      <w:ins w:id="163" w:author="Christian Noss (cnoss)" w:date="2023-10-29T11:46:00Z">
        <w:r w:rsidR="00CE5DA1" w:rsidRPr="00CE5DA1">
          <w:t>Fakultät für Informatik und Ingenieurwissenschaften</w:t>
        </w:r>
      </w:ins>
      <w:del w:id="164" w:author="Christian Noss (cnoss)" w:date="2023-10-29T11:46:00Z">
        <w:r w:rsidRPr="005C128A" w:rsidDel="00CE5DA1">
          <w:rPr>
            <w:rStyle w:val="THRot"/>
          </w:rPr>
          <w:delText>XXX</w:delText>
        </w:r>
      </w:del>
      <w:r>
        <w:t xml:space="preserve"> der Technischen Hochschule Köln vom </w:t>
      </w:r>
      <w:r w:rsidR="003F7B6B" w:rsidRPr="003F7B6B">
        <w:rPr>
          <w:rStyle w:val="THRot"/>
        </w:rPr>
        <w:t xml:space="preserve">TT.MM.JJJJ </w:t>
      </w:r>
      <w:r>
        <w:t xml:space="preserve">und nach rechtlicher Überprüfung durch das Präsidium der Technischen Hochschule Köln vom </w:t>
      </w:r>
      <w:r w:rsidR="003F7B6B" w:rsidRPr="003F7B6B">
        <w:rPr>
          <w:rStyle w:val="THRot"/>
        </w:rPr>
        <w:t>TT.MM.JJJJ</w:t>
      </w:r>
      <w:r>
        <w:t>.</w:t>
      </w:r>
    </w:p>
    <w:p w14:paraId="3B8A6507" w14:textId="77777777" w:rsidR="00042F3D" w:rsidRDefault="00042F3D" w:rsidP="00042F3D">
      <w:pPr>
        <w:pStyle w:val="FlietextTH"/>
      </w:pPr>
    </w:p>
    <w:p w14:paraId="47528D31" w14:textId="77777777" w:rsidR="00042F3D" w:rsidRDefault="00042F3D" w:rsidP="00042F3D">
      <w:pPr>
        <w:pStyle w:val="FlietextTH"/>
        <w:sectPr w:rsidR="00042F3D" w:rsidSect="00874A97">
          <w:headerReference w:type="even" r:id="rId15"/>
          <w:headerReference w:type="default" r:id="rId16"/>
          <w:type w:val="continuous"/>
          <w:pgSz w:w="11906" w:h="16838" w:code="9"/>
          <w:pgMar w:top="1134" w:right="1117" w:bottom="1247" w:left="1860" w:header="454" w:footer="340" w:gutter="0"/>
          <w:cols w:space="708"/>
          <w:docGrid w:linePitch="360"/>
        </w:sectPr>
      </w:pPr>
    </w:p>
    <w:p w14:paraId="44FF6DDD" w14:textId="77777777" w:rsidR="00042F3D" w:rsidRDefault="00042F3D" w:rsidP="00042F3D">
      <w:pPr>
        <w:tabs>
          <w:tab w:val="left" w:pos="4678"/>
        </w:tabs>
        <w:rPr>
          <w:rFonts w:eastAsia="Calibri"/>
          <w:color w:val="auto"/>
        </w:rPr>
        <w:sectPr w:rsidR="00042F3D" w:rsidSect="00042F3D">
          <w:type w:val="continuous"/>
          <w:pgSz w:w="11906" w:h="16838" w:code="9"/>
          <w:pgMar w:top="1134" w:right="1117" w:bottom="1361" w:left="1860" w:header="454" w:footer="340" w:gutter="0"/>
          <w:cols w:num="2" w:space="708"/>
          <w:titlePg/>
          <w:docGrid w:linePitch="360"/>
        </w:sectPr>
      </w:pPr>
      <w:r w:rsidRPr="00042F3D">
        <w:rPr>
          <w:rFonts w:eastAsia="Calibri"/>
          <w:color w:val="auto"/>
        </w:rPr>
        <w:t xml:space="preserve">Köln, </w:t>
      </w:r>
      <w:r>
        <w:rPr>
          <w:rFonts w:eastAsia="Calibri"/>
          <w:color w:val="auto"/>
        </w:rPr>
        <w:t>den</w:t>
      </w:r>
      <w:r w:rsidR="000C6491">
        <w:rPr>
          <w:rFonts w:eastAsia="Calibri"/>
          <w:color w:val="auto"/>
        </w:rPr>
        <w:t xml:space="preserve"> </w:t>
      </w:r>
      <w:r w:rsidR="000C6491" w:rsidRPr="000C6491">
        <w:rPr>
          <w:rStyle w:val="THRot"/>
          <w:rFonts w:eastAsia="Calibri"/>
        </w:rPr>
        <w:t>TT.MM.JJJJ</w:t>
      </w:r>
      <w:r w:rsidRPr="00042F3D">
        <w:rPr>
          <w:rFonts w:eastAsia="Calibri"/>
          <w:color w:val="auto"/>
        </w:rPr>
        <w:br w:type="column"/>
      </w:r>
      <w:r>
        <w:rPr>
          <w:rFonts w:eastAsia="Calibri"/>
          <w:color w:val="auto"/>
        </w:rPr>
        <w:t xml:space="preserve">Der Präsident </w:t>
      </w:r>
      <w:r>
        <w:rPr>
          <w:rFonts w:eastAsia="Calibri"/>
          <w:color w:val="auto"/>
        </w:rPr>
        <w:br/>
        <w:t>der Tec</w:t>
      </w:r>
      <w:r w:rsidR="000D6B80">
        <w:rPr>
          <w:rFonts w:eastAsia="Calibri"/>
          <w:color w:val="auto"/>
        </w:rPr>
        <w:t>hnischen Hochschule Köln</w:t>
      </w:r>
    </w:p>
    <w:p w14:paraId="162681B1" w14:textId="77777777" w:rsidR="00E90831" w:rsidRDefault="00E90831">
      <w:pPr>
        <w:rPr>
          <w:rStyle w:val="fettTH"/>
          <w:rFonts w:eastAsia="Calibri"/>
        </w:rPr>
      </w:pPr>
    </w:p>
    <w:p w14:paraId="5E4A24F0" w14:textId="77777777" w:rsidR="00413167" w:rsidRDefault="00413167" w:rsidP="00413167">
      <w:pPr>
        <w:pStyle w:val="FlietextTH"/>
        <w:rPr>
          <w:rFonts w:eastAsia="Calibri"/>
        </w:rPr>
      </w:pPr>
    </w:p>
    <w:p w14:paraId="5D77E985" w14:textId="77777777" w:rsidR="00413167" w:rsidRDefault="00413167" w:rsidP="00413167">
      <w:pPr>
        <w:pStyle w:val="FlietextTH"/>
        <w:rPr>
          <w:rFonts w:eastAsia="Calibri"/>
        </w:rPr>
      </w:pPr>
    </w:p>
    <w:p w14:paraId="5C468774" w14:textId="77777777" w:rsidR="00413167" w:rsidRPr="00413167" w:rsidRDefault="00413167" w:rsidP="00413167">
      <w:pPr>
        <w:pStyle w:val="FlietextTH"/>
        <w:rPr>
          <w:rFonts w:eastAsia="Calibri"/>
        </w:rPr>
      </w:pPr>
    </w:p>
    <w:p w14:paraId="18C75BD0" w14:textId="77777777" w:rsidR="00B025BE" w:rsidRPr="000D6B80" w:rsidRDefault="008E464A" w:rsidP="000D6B80">
      <w:pPr>
        <w:pStyle w:val="FlietextTH"/>
        <w:rPr>
          <w:rStyle w:val="fettTH"/>
          <w:rFonts w:eastAsia="Calibri"/>
        </w:rPr>
      </w:pPr>
      <w:r w:rsidRPr="000D6B80">
        <w:rPr>
          <w:rStyle w:val="fettTH"/>
          <w:rFonts w:eastAsia="Calibri"/>
        </w:rPr>
        <w:t>Anlage</w:t>
      </w:r>
      <w:r w:rsidR="00516540">
        <w:rPr>
          <w:rStyle w:val="THRot"/>
          <w:rFonts w:eastAsia="Calibri"/>
          <w:b/>
        </w:rPr>
        <w:t>n</w:t>
      </w:r>
      <w:r w:rsidRPr="000D6B80">
        <w:rPr>
          <w:rStyle w:val="fettTH"/>
          <w:rFonts w:eastAsia="Calibri"/>
        </w:rPr>
        <w:t>:</w:t>
      </w:r>
      <w:r w:rsidR="00165456" w:rsidRPr="000D6B80">
        <w:rPr>
          <w:rStyle w:val="fettTH"/>
          <w:rFonts w:eastAsia="Calibri"/>
        </w:rPr>
        <w:t xml:space="preserve"> </w:t>
      </w:r>
    </w:p>
    <w:p w14:paraId="3319F8E7" w14:textId="26B2A5CF" w:rsidR="00516540" w:rsidDel="001871DE" w:rsidRDefault="00516540" w:rsidP="00516540">
      <w:pPr>
        <w:tabs>
          <w:tab w:val="left" w:pos="1985"/>
          <w:tab w:val="left" w:pos="4678"/>
        </w:tabs>
        <w:spacing w:after="0"/>
        <w:rPr>
          <w:del w:id="174" w:author="Christian Noss (cnoss)" w:date="2023-10-29T11:46:00Z"/>
          <w:rFonts w:eastAsia="Calibri"/>
          <w:color w:val="auto"/>
        </w:rPr>
      </w:pPr>
      <w:r>
        <w:rPr>
          <w:rFonts w:eastAsia="Calibri"/>
          <w:color w:val="auto"/>
        </w:rPr>
        <w:t>Anlage 1: Studienverlaufsplan</w:t>
      </w:r>
      <w:ins w:id="175" w:author="Christian Noss (cnoss)" w:date="2023-10-29T11:46:00Z">
        <w:r w:rsidR="001871DE">
          <w:rPr>
            <w:rStyle w:val="THRot"/>
            <w:rFonts w:eastAsia="Calibri"/>
          </w:rPr>
          <w:t xml:space="preserve">, </w:t>
        </w:r>
      </w:ins>
    </w:p>
    <w:p w14:paraId="066E948E" w14:textId="77777777" w:rsidR="00516540" w:rsidDel="001871DE" w:rsidRDefault="00516540" w:rsidP="001871DE">
      <w:pPr>
        <w:tabs>
          <w:tab w:val="left" w:pos="1985"/>
          <w:tab w:val="left" w:pos="4678"/>
        </w:tabs>
        <w:spacing w:after="0"/>
        <w:rPr>
          <w:del w:id="176" w:author="Christian Noss (cnoss)" w:date="2023-10-29T11:46:00Z"/>
          <w:rStyle w:val="THRot"/>
          <w:rFonts w:eastAsia="Calibri"/>
        </w:rPr>
      </w:pPr>
      <w:del w:id="177" w:author="Christian Noss (cnoss)" w:date="2023-10-29T11:46:00Z">
        <w:r w:rsidDel="001871DE">
          <w:rPr>
            <w:rStyle w:val="THRot"/>
            <w:rFonts w:eastAsia="Calibri"/>
          </w:rPr>
          <w:tab/>
        </w:r>
        <w:r w:rsidR="00B170B6" w:rsidRPr="007E4B45" w:rsidDel="001871DE">
          <w:rPr>
            <w:rStyle w:val="THRot"/>
            <w:rFonts w:eastAsia="Calibri"/>
            <w:highlight w:val="yellow"/>
          </w:rPr>
          <w:delText xml:space="preserve">Ggf. </w:delText>
        </w:r>
      </w:del>
      <w:r w:rsidRPr="007E4B45">
        <w:rPr>
          <w:rStyle w:val="THRot"/>
          <w:rFonts w:eastAsia="Calibri"/>
          <w:highlight w:val="yellow"/>
        </w:rPr>
        <w:t>1a für das Vollzeitstudium und 1b für das Teilzeitstudium</w:t>
      </w:r>
    </w:p>
    <w:p w14:paraId="60317A9C" w14:textId="77777777" w:rsidR="001871DE" w:rsidRPr="001871DE" w:rsidRDefault="001871DE">
      <w:pPr>
        <w:pStyle w:val="FlietextTH"/>
        <w:rPr>
          <w:ins w:id="178" w:author="Christian Noss (cnoss)" w:date="2023-10-29T11:46:00Z"/>
          <w:rFonts w:eastAsia="Calibri"/>
          <w:rPrChange w:id="179" w:author="Christian Noss (cnoss)" w:date="2023-10-29T11:46:00Z">
            <w:rPr>
              <w:ins w:id="180" w:author="Christian Noss (cnoss)" w:date="2023-10-29T11:46:00Z"/>
              <w:rStyle w:val="THRot"/>
              <w:rFonts w:eastAsia="Calibri"/>
            </w:rPr>
          </w:rPrChange>
        </w:rPr>
        <w:pPrChange w:id="181" w:author="Christian Noss (cnoss)" w:date="2023-10-29T11:46:00Z">
          <w:pPr>
            <w:tabs>
              <w:tab w:val="left" w:pos="851"/>
              <w:tab w:val="left" w:pos="4678"/>
            </w:tabs>
          </w:pPr>
        </w:pPrChange>
      </w:pPr>
    </w:p>
    <w:p w14:paraId="5B45CEDF" w14:textId="77777777" w:rsidR="00516540" w:rsidDel="001871DE" w:rsidRDefault="00516540" w:rsidP="001871DE">
      <w:pPr>
        <w:tabs>
          <w:tab w:val="left" w:pos="1985"/>
          <w:tab w:val="left" w:pos="4678"/>
        </w:tabs>
        <w:rPr>
          <w:del w:id="182" w:author="Christian Noss (cnoss)" w:date="2023-10-29T11:46:00Z"/>
          <w:rStyle w:val="THRot"/>
          <w:rFonts w:eastAsia="Calibri"/>
        </w:rPr>
      </w:pPr>
      <w:r w:rsidRPr="007002E3">
        <w:rPr>
          <w:rStyle w:val="THRot"/>
          <w:rFonts w:eastAsia="Calibri"/>
        </w:rPr>
        <w:t>Anlage 2: Praxis-/Auslandssemesterordnung</w:t>
      </w:r>
    </w:p>
    <w:p w14:paraId="00D4409A" w14:textId="77777777" w:rsidR="001871DE" w:rsidRDefault="001871DE" w:rsidP="001871DE">
      <w:pPr>
        <w:tabs>
          <w:tab w:val="left" w:pos="1985"/>
          <w:tab w:val="left" w:pos="4678"/>
        </w:tabs>
        <w:rPr>
          <w:ins w:id="183" w:author="Christian Noss (cnoss)" w:date="2023-10-29T11:46:00Z"/>
          <w:rFonts w:eastAsia="Calibri"/>
        </w:rPr>
      </w:pPr>
    </w:p>
    <w:p w14:paraId="201E1F33" w14:textId="2BA1FF84" w:rsidR="008B5EC9" w:rsidRPr="00413167" w:rsidRDefault="00516540">
      <w:pPr>
        <w:tabs>
          <w:tab w:val="left" w:pos="1985"/>
          <w:tab w:val="left" w:pos="4678"/>
        </w:tabs>
        <w:rPr>
          <w:rStyle w:val="THRot"/>
          <w:rFonts w:eastAsia="Calibri"/>
        </w:rPr>
        <w:pPrChange w:id="184" w:author="Christian Noss (cnoss)" w:date="2023-10-29T11:46:00Z">
          <w:pPr>
            <w:pStyle w:val="FlietextTH"/>
          </w:pPr>
        </w:pPrChange>
      </w:pPr>
      <w:r w:rsidRPr="007E4B45">
        <w:rPr>
          <w:rStyle w:val="THRot"/>
          <w:rFonts w:eastAsia="Calibri"/>
          <w:highlight w:val="yellow"/>
        </w:rPr>
        <w:t>Anlage 3: Nachweis besonderer Lebenssituation für den Teilzeitstudiengang</w:t>
      </w:r>
    </w:p>
    <w:p w14:paraId="3E9FA75E" w14:textId="77777777" w:rsidR="008B5EC9" w:rsidRDefault="008B5EC9">
      <w:pPr>
        <w:rPr>
          <w:rStyle w:val="THRot"/>
          <w:rFonts w:eastAsia="Calibri"/>
        </w:rPr>
        <w:sectPr w:rsidR="008B5EC9" w:rsidSect="00F26C87">
          <w:headerReference w:type="even" r:id="rId17"/>
          <w:footerReference w:type="even" r:id="rId18"/>
          <w:footerReference w:type="first" r:id="rId19"/>
          <w:type w:val="continuous"/>
          <w:pgSz w:w="11906" w:h="16838" w:code="9"/>
          <w:pgMar w:top="1134" w:right="1117" w:bottom="1361" w:left="1860" w:header="454" w:footer="340" w:gutter="0"/>
          <w:cols w:space="708"/>
          <w:titlePg/>
          <w:docGrid w:linePitch="360"/>
        </w:sectPr>
      </w:pPr>
    </w:p>
    <w:p w14:paraId="0DE491B3" w14:textId="129E9B92" w:rsidR="008B5EC9" w:rsidRDefault="008B5EC9" w:rsidP="00865890">
      <w:pPr>
        <w:pStyle w:val="berschrift2unnummeriert"/>
        <w:spacing w:beforeLines="0" w:before="0" w:after="120"/>
        <w:rPr>
          <w:rStyle w:val="THRot"/>
          <w:color w:val="000000" w:themeColor="text1"/>
        </w:rPr>
      </w:pPr>
      <w:bookmarkStart w:id="185" w:name="Anlage"/>
      <w:bookmarkStart w:id="186" w:name="_Toc106871374"/>
      <w:bookmarkEnd w:id="185"/>
      <w:r w:rsidRPr="008B5EC9">
        <w:rPr>
          <w:rStyle w:val="THRot"/>
          <w:color w:val="000000" w:themeColor="text1"/>
        </w:rPr>
        <w:lastRenderedPageBreak/>
        <w:t>Anlage 1</w:t>
      </w:r>
      <w:ins w:id="187" w:author="Christian Noss (cnoss)" w:date="2023-12-13T10:44:00Z">
        <w:r w:rsidR="00FA3F02">
          <w:rPr>
            <w:rStyle w:val="THRot"/>
            <w:color w:val="000000" w:themeColor="text1"/>
          </w:rPr>
          <w:t>a</w:t>
        </w:r>
      </w:ins>
      <w:r w:rsidRPr="008B5EC9">
        <w:rPr>
          <w:rStyle w:val="THRot"/>
          <w:color w:val="000000" w:themeColor="text1"/>
        </w:rPr>
        <w:t>: Studienverlaufsplan</w:t>
      </w:r>
      <w:bookmarkEnd w:id="186"/>
      <w:ins w:id="188" w:author="Christian Noss (cnoss)" w:date="2023-12-13T10:44:00Z">
        <w:r w:rsidR="00FA3F02">
          <w:rPr>
            <w:rStyle w:val="THRot"/>
            <w:color w:val="000000" w:themeColor="text1"/>
          </w:rPr>
          <w:t xml:space="preserve"> für das Vollzeitstudium</w:t>
        </w:r>
      </w:ins>
    </w:p>
    <w:p w14:paraId="14B63D9F" w14:textId="32960125" w:rsidR="00413167" w:rsidRPr="00413167" w:rsidDel="00FA3F02" w:rsidRDefault="00FA3F02" w:rsidP="00413167">
      <w:pPr>
        <w:pStyle w:val="FlietextTH"/>
        <w:rPr>
          <w:del w:id="189" w:author="Christian Noss (cnoss)" w:date="2023-12-13T10:44:00Z"/>
          <w:rStyle w:val="THRot"/>
        </w:rPr>
      </w:pPr>
      <w:ins w:id="190" w:author="Christian Noss (cnoss)" w:date="2023-12-13T10:46:00Z">
        <w:r>
          <w:rPr>
            <w:noProof/>
            <w:color w:val="C90C0F"/>
          </w:rPr>
          <w:drawing>
            <wp:inline distT="0" distB="0" distL="0" distR="0" wp14:anchorId="3FB6ADC0" wp14:editId="43BB49EF">
              <wp:extent cx="5669915" cy="5084445"/>
              <wp:effectExtent l="0" t="0" r="0" b="0"/>
              <wp:docPr id="13976361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36122" name="Grafik 13976361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9915" cy="5084445"/>
                      </a:xfrm>
                      <a:prstGeom prst="rect">
                        <a:avLst/>
                      </a:prstGeom>
                    </pic:spPr>
                  </pic:pic>
                </a:graphicData>
              </a:graphic>
            </wp:inline>
          </w:drawing>
        </w:r>
      </w:ins>
      <w:del w:id="191" w:author="Christian Noss (cnoss)" w:date="2023-12-13T10:44:00Z">
        <w:r w:rsidR="00B170B6" w:rsidRPr="007E4B45" w:rsidDel="00FA3F02">
          <w:rPr>
            <w:rStyle w:val="THRot"/>
            <w:highlight w:val="yellow"/>
          </w:rPr>
          <w:delText xml:space="preserve">Ggf. </w:delText>
        </w:r>
        <w:r w:rsidR="00413167" w:rsidRPr="007E4B45" w:rsidDel="00FA3F02">
          <w:rPr>
            <w:rStyle w:val="THRot"/>
            <w:highlight w:val="yellow"/>
          </w:rPr>
          <w:delText>1a für das Vollzeitstudium und 1b für das Teilzeitstudium</w:delText>
        </w:r>
      </w:del>
    </w:p>
    <w:p w14:paraId="2E66BC14" w14:textId="743AC5DF" w:rsidR="00577111" w:rsidRPr="00865890" w:rsidRDefault="00F5329F">
      <w:del w:id="192" w:author="Christian Noss (cnoss)" w:date="2023-12-13T10:44:00Z">
        <w:r w:rsidRPr="00272CA2" w:rsidDel="00FA3F02">
          <w:rPr>
            <w:rStyle w:val="THRot"/>
          </w:rPr>
          <w:delText>Modulmatrix bitte einfügen</w:delText>
        </w:r>
      </w:del>
      <w:r w:rsidR="00577111">
        <w:rPr>
          <w:rStyle w:val="THRot"/>
        </w:rPr>
        <w:br w:type="page"/>
      </w:r>
    </w:p>
    <w:p w14:paraId="31C531E8" w14:textId="375ED984" w:rsidR="00FA3F02" w:rsidRPr="0010074B" w:rsidRDefault="00FA3F02" w:rsidP="00FA3F02">
      <w:pPr>
        <w:pStyle w:val="berschrift2unnummeriert"/>
        <w:spacing w:beforeLines="0" w:before="0" w:after="120"/>
        <w:rPr>
          <w:ins w:id="193" w:author="Christian Noss (cnoss)" w:date="2023-12-13T10:46:00Z"/>
          <w:rStyle w:val="THRot"/>
          <w:color w:val="000000" w:themeColor="text1"/>
        </w:rPr>
      </w:pPr>
      <w:bookmarkStart w:id="194" w:name="_Toc106871375"/>
      <w:ins w:id="195" w:author="Christian Noss (cnoss)" w:date="2023-12-13T10:46:00Z">
        <w:r w:rsidRPr="0010074B">
          <w:rPr>
            <w:rStyle w:val="THRot"/>
            <w:color w:val="000000" w:themeColor="text1"/>
          </w:rPr>
          <w:lastRenderedPageBreak/>
          <w:t>Anlage 1</w:t>
        </w:r>
      </w:ins>
      <w:ins w:id="196" w:author="Christian Noss (cnoss)" w:date="2023-12-13T10:47:00Z">
        <w:r w:rsidRPr="0010074B">
          <w:rPr>
            <w:rStyle w:val="THRot"/>
            <w:color w:val="000000" w:themeColor="text1"/>
          </w:rPr>
          <w:t>b</w:t>
        </w:r>
      </w:ins>
      <w:ins w:id="197" w:author="Christian Noss (cnoss)" w:date="2023-12-13T10:46:00Z">
        <w:r w:rsidRPr="0010074B">
          <w:rPr>
            <w:rStyle w:val="THRot"/>
            <w:color w:val="000000" w:themeColor="text1"/>
          </w:rPr>
          <w:t xml:space="preserve">: Studienverlaufsplan für das </w:t>
        </w:r>
      </w:ins>
      <w:ins w:id="198" w:author="Christian Noss (cnoss)" w:date="2023-12-13T10:47:00Z">
        <w:r w:rsidRPr="0010074B">
          <w:rPr>
            <w:rStyle w:val="THRot"/>
            <w:color w:val="000000" w:themeColor="text1"/>
          </w:rPr>
          <w:t>Teil</w:t>
        </w:r>
      </w:ins>
      <w:ins w:id="199" w:author="Christian Noss (cnoss)" w:date="2023-12-13T10:46:00Z">
        <w:r w:rsidRPr="0010074B">
          <w:rPr>
            <w:rStyle w:val="THRot"/>
            <w:color w:val="000000" w:themeColor="text1"/>
          </w:rPr>
          <w:t>zeitstudium</w:t>
        </w:r>
      </w:ins>
    </w:p>
    <w:p w14:paraId="4CE06DA1" w14:textId="2EF5A13A" w:rsidR="00FA3F02" w:rsidRDefault="0010074B" w:rsidP="00577111">
      <w:pPr>
        <w:pStyle w:val="berschrift2unnummeriert"/>
        <w:spacing w:before="360" w:after="120"/>
        <w:rPr>
          <w:ins w:id="200" w:author="Christian Noss (cnoss)" w:date="2023-12-13T10:46:00Z"/>
          <w:rStyle w:val="THRot"/>
        </w:rPr>
      </w:pPr>
      <w:ins w:id="201" w:author="Christian Noss (cnoss)" w:date="2023-12-13T10:47:00Z">
        <w:r>
          <w:rPr>
            <w:noProof/>
            <w:color w:val="C90C0F"/>
          </w:rPr>
          <w:drawing>
            <wp:inline distT="0" distB="0" distL="0" distR="0" wp14:anchorId="20370284" wp14:editId="02D94B8F">
              <wp:extent cx="5669915" cy="5132705"/>
              <wp:effectExtent l="0" t="0" r="0" b="0"/>
              <wp:docPr id="29271690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6901" name="Grafik 2927169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9915" cy="5132705"/>
                      </a:xfrm>
                      <a:prstGeom prst="rect">
                        <a:avLst/>
                      </a:prstGeom>
                    </pic:spPr>
                  </pic:pic>
                </a:graphicData>
              </a:graphic>
            </wp:inline>
          </w:drawing>
        </w:r>
      </w:ins>
    </w:p>
    <w:p w14:paraId="654A83CF" w14:textId="77777777" w:rsidR="0010074B" w:rsidRDefault="0010074B">
      <w:pPr>
        <w:rPr>
          <w:ins w:id="202" w:author="Christian Noss (cnoss)" w:date="2023-12-13T10:48:00Z"/>
          <w:rStyle w:val="THRot"/>
          <w:rFonts w:cs="Arial"/>
          <w:bCs/>
          <w:kern w:val="28"/>
          <w:sz w:val="24"/>
          <w:szCs w:val="36"/>
        </w:rPr>
      </w:pPr>
      <w:ins w:id="203" w:author="Christian Noss (cnoss)" w:date="2023-12-13T10:48:00Z">
        <w:r>
          <w:rPr>
            <w:rStyle w:val="THRot"/>
          </w:rPr>
          <w:br w:type="page"/>
        </w:r>
      </w:ins>
    </w:p>
    <w:p w14:paraId="364A1166" w14:textId="366BEC06" w:rsidR="00A5231B" w:rsidRDefault="007F5A4A" w:rsidP="00577111">
      <w:pPr>
        <w:pStyle w:val="berschrift2unnummeriert"/>
        <w:spacing w:before="360" w:after="120"/>
        <w:rPr>
          <w:rStyle w:val="THRot"/>
        </w:rPr>
      </w:pPr>
      <w:r w:rsidRPr="008F1572">
        <w:rPr>
          <w:rStyle w:val="THRot"/>
        </w:rPr>
        <w:lastRenderedPageBreak/>
        <w:t>Anlage 2: Praxis-/Auslandssemesterordnung</w:t>
      </w:r>
      <w:bookmarkEnd w:id="194"/>
    </w:p>
    <w:p w14:paraId="528A507E" w14:textId="77777777" w:rsidR="00413167" w:rsidRPr="00413167" w:rsidRDefault="00413167" w:rsidP="00413167">
      <w:pPr>
        <w:pStyle w:val="FlietextTH"/>
      </w:pPr>
    </w:p>
    <w:p w14:paraId="6A7C3596" w14:textId="0C8603D8" w:rsidR="0010074B" w:rsidRPr="0010074B" w:rsidRDefault="0010074B" w:rsidP="0010074B">
      <w:pPr>
        <w:pStyle w:val="FlietextTH"/>
        <w:rPr>
          <w:ins w:id="204" w:author="Christian Noss (cnoss)" w:date="2023-12-13T10:50:00Z"/>
          <w:rPrChange w:id="205" w:author="Christian Noss (cnoss)" w:date="2023-12-13T10:51:00Z">
            <w:rPr>
              <w:ins w:id="206" w:author="Christian Noss (cnoss)" w:date="2023-12-13T10:50:00Z"/>
              <w:b/>
              <w:bCs/>
            </w:rPr>
          </w:rPrChange>
        </w:rPr>
      </w:pPr>
      <w:ins w:id="207" w:author="Christian Noss (cnoss)" w:date="2023-12-13T10:48:00Z">
        <w:r w:rsidRPr="0010074B">
          <w:t xml:space="preserve">Die </w:t>
        </w:r>
      </w:ins>
      <w:ins w:id="208" w:author="Christian Noss (cnoss)" w:date="2023-12-13T10:50:00Z">
        <w:r w:rsidRPr="0010074B">
          <w:rPr>
            <w:rPrChange w:id="209" w:author="Christian Noss (cnoss)" w:date="2023-12-13T10:51:00Z">
              <w:rPr>
                <w:b/>
                <w:bCs/>
              </w:rPr>
            </w:rPrChange>
          </w:rPr>
          <w:t xml:space="preserve">Praxissemesterordnung </w:t>
        </w:r>
        <w:r w:rsidRPr="0010074B">
          <w:rPr>
            <w:rPrChange w:id="210" w:author="Christian Noss (cnoss)" w:date="2023-12-13T10:51:00Z">
              <w:rPr>
                <w:b/>
                <w:bCs/>
              </w:rPr>
            </w:rPrChange>
          </w:rPr>
          <w:t xml:space="preserve">ist in einem eigenständigen Dokument </w:t>
        </w:r>
        <w:r w:rsidRPr="0010074B">
          <w:rPr>
            <w:i/>
            <w:iCs/>
            <w:rPrChange w:id="211" w:author="Christian Noss (cnoss)" w:date="2023-12-13T10:51:00Z">
              <w:rPr>
                <w:b/>
                <w:bCs/>
              </w:rPr>
            </w:rPrChange>
          </w:rPr>
          <w:t xml:space="preserve">praxissemesterordnung-mi-bachelor-bpo-5.pdf </w:t>
        </w:r>
        <w:r w:rsidRPr="0010074B">
          <w:rPr>
            <w:rPrChange w:id="212" w:author="Christian Noss (cnoss)" w:date="2023-12-13T10:51:00Z">
              <w:rPr>
                <w:b/>
                <w:bCs/>
              </w:rPr>
            </w:rPrChange>
          </w:rPr>
          <w:t>hinterl</w:t>
        </w:r>
      </w:ins>
      <w:ins w:id="213" w:author="Christian Noss (cnoss)" w:date="2023-12-13T10:51:00Z">
        <w:r w:rsidRPr="0010074B">
          <w:rPr>
            <w:rPrChange w:id="214" w:author="Christian Noss (cnoss)" w:date="2023-12-13T10:51:00Z">
              <w:rPr>
                <w:b/>
                <w:bCs/>
              </w:rPr>
            </w:rPrChange>
          </w:rPr>
          <w:t>egt.</w:t>
        </w:r>
      </w:ins>
    </w:p>
    <w:p w14:paraId="1F3ED4D5" w14:textId="3A209E19" w:rsidR="00413167" w:rsidRPr="00413167" w:rsidRDefault="00413167" w:rsidP="00413167">
      <w:pPr>
        <w:pStyle w:val="FlietextTH"/>
      </w:pPr>
    </w:p>
    <w:p w14:paraId="4877A7CD" w14:textId="77777777" w:rsidR="00413167" w:rsidRPr="00413167" w:rsidRDefault="00413167" w:rsidP="00413167">
      <w:pPr>
        <w:pStyle w:val="FlietextTH"/>
      </w:pPr>
    </w:p>
    <w:p w14:paraId="316D34B2" w14:textId="77777777" w:rsidR="00413167" w:rsidRPr="00413167" w:rsidRDefault="00413167" w:rsidP="00413167">
      <w:pPr>
        <w:pStyle w:val="FlietextTH"/>
      </w:pPr>
    </w:p>
    <w:p w14:paraId="458B669B" w14:textId="77777777" w:rsidR="00413167" w:rsidRDefault="00413167">
      <w:r>
        <w:br w:type="page"/>
      </w:r>
    </w:p>
    <w:p w14:paraId="0FEC2F43" w14:textId="77777777" w:rsidR="00E14AE4" w:rsidRPr="007E4B45" w:rsidRDefault="00E14AE4" w:rsidP="007E4B45">
      <w:pPr>
        <w:pStyle w:val="berschrift2unnummeriert"/>
        <w:spacing w:before="360" w:after="120"/>
        <w:rPr>
          <w:rStyle w:val="THRot"/>
          <w:highlight w:val="yellow"/>
        </w:rPr>
      </w:pPr>
      <w:bookmarkStart w:id="215" w:name="_Toc106871376"/>
      <w:commentRangeStart w:id="216"/>
      <w:r w:rsidRPr="663B1BD4">
        <w:rPr>
          <w:rStyle w:val="THRot"/>
          <w:highlight w:val="yellow"/>
        </w:rPr>
        <w:lastRenderedPageBreak/>
        <w:t>Anlage 3: Nachweis besonderer Lebenssituation für den Teilzeitstudiengang</w:t>
      </w:r>
      <w:bookmarkEnd w:id="215"/>
    </w:p>
    <w:p w14:paraId="72DDE6D7" w14:textId="77777777" w:rsidR="00E14AE4" w:rsidRPr="007E4B45" w:rsidRDefault="00E14AE4" w:rsidP="00E14AE4">
      <w:pPr>
        <w:pStyle w:val="FlietextTH"/>
        <w:rPr>
          <w:rFonts w:cs="Arial"/>
          <w:color w:val="C00000"/>
          <w:highlight w:val="yellow"/>
        </w:rPr>
      </w:pPr>
    </w:p>
    <w:p w14:paraId="45EDCD93" w14:textId="77777777" w:rsidR="00E14AE4" w:rsidRPr="007E4B45" w:rsidRDefault="00E14AE4" w:rsidP="00E14AE4">
      <w:pPr>
        <w:pStyle w:val="FlietextTH"/>
        <w:rPr>
          <w:rStyle w:val="THRot"/>
          <w:highlight w:val="yellow"/>
        </w:rPr>
      </w:pPr>
      <w:r w:rsidRPr="007E4B45">
        <w:rPr>
          <w:rStyle w:val="THRot"/>
          <w:highlight w:val="yellow"/>
        </w:rPr>
        <w:t xml:space="preserve">Als besondere Lebenssituation im Sinne des § 3 Absatz 6 gilt: </w:t>
      </w:r>
      <w:r w:rsidRPr="007E4B45">
        <w:rPr>
          <w:rStyle w:val="THRot"/>
          <w:highlight w:val="yellow"/>
        </w:rPr>
        <w:br/>
      </w:r>
    </w:p>
    <w:p w14:paraId="4EF469D3" w14:textId="77777777" w:rsidR="00E14AE4" w:rsidRPr="007E4B45" w:rsidRDefault="00E14AE4" w:rsidP="00E14AE4">
      <w:pPr>
        <w:pStyle w:val="FlietextTH"/>
        <w:rPr>
          <w:rStyle w:val="THRot"/>
          <w:highlight w:val="yellow"/>
        </w:rPr>
      </w:pPr>
      <w:r w:rsidRPr="007E4B45">
        <w:rPr>
          <w:rStyle w:val="THRot"/>
          <w:highlight w:val="yellow"/>
        </w:rPr>
        <w:t xml:space="preserve">a) Betreuung von minderjährigen, </w:t>
      </w:r>
      <w:proofErr w:type="spellStart"/>
      <w:r w:rsidRPr="007E4B45">
        <w:rPr>
          <w:rStyle w:val="THRot"/>
          <w:highlight w:val="yellow"/>
        </w:rPr>
        <w:t>haushaltsangehörigen</w:t>
      </w:r>
      <w:proofErr w:type="spellEnd"/>
      <w:r w:rsidRPr="007E4B45">
        <w:rPr>
          <w:rStyle w:val="THRot"/>
          <w:highlight w:val="yellow"/>
        </w:rPr>
        <w:t xml:space="preserve"> Kindern, für die die Bewerberin oder der Bewerber die elterliche Sorgeverantwortung trägt oder für die sie bzw. er im Rahmen einer sonstigen sozial-familiären Beziehung tatsächliche Verantwortung (§§ 1600, 1685 BGB) übernommen hat. </w:t>
      </w:r>
    </w:p>
    <w:p w14:paraId="118CB34C" w14:textId="77777777" w:rsidR="00E14AE4" w:rsidRPr="007E4B45" w:rsidRDefault="00E14AE4" w:rsidP="00E14AE4">
      <w:pPr>
        <w:pStyle w:val="FlietextTH"/>
        <w:ind w:left="454" w:hanging="454"/>
        <w:rPr>
          <w:rStyle w:val="THRot"/>
          <w:highlight w:val="yellow"/>
        </w:rPr>
      </w:pPr>
      <w:r w:rsidRPr="007E4B45">
        <w:rPr>
          <w:rStyle w:val="THRot"/>
          <w:highlight w:val="yellow"/>
        </w:rPr>
        <w:t>Der Nachweis erfolgt durch</w:t>
      </w:r>
      <w:r w:rsidRPr="007E4B45">
        <w:rPr>
          <w:rStyle w:val="THRot"/>
          <w:highlight w:val="yellow"/>
        </w:rPr>
        <w:br/>
        <w:t>− Geburtsurkunde/n des/</w:t>
      </w:r>
      <w:proofErr w:type="gramStart"/>
      <w:r w:rsidRPr="007E4B45">
        <w:rPr>
          <w:rStyle w:val="THRot"/>
          <w:highlight w:val="yellow"/>
        </w:rPr>
        <w:t>der Kinde</w:t>
      </w:r>
      <w:proofErr w:type="gramEnd"/>
      <w:r w:rsidRPr="007E4B45">
        <w:rPr>
          <w:rStyle w:val="THRot"/>
          <w:highlight w:val="yellow"/>
        </w:rPr>
        <w:t>/s/r</w:t>
      </w:r>
      <w:r w:rsidRPr="007E4B45">
        <w:rPr>
          <w:rStyle w:val="THRot"/>
          <w:highlight w:val="yellow"/>
        </w:rPr>
        <w:br/>
        <w:t xml:space="preserve">− aktuelle Haushalts- bzw. Meldebescheinigung/en (bei der Gemeinde oder im Bezirksrathaus anzufordern) und </w:t>
      </w:r>
      <w:r w:rsidRPr="007E4B45">
        <w:rPr>
          <w:rStyle w:val="THRot"/>
          <w:highlight w:val="yellow"/>
        </w:rPr>
        <w:br/>
        <w:t>− je nach Familienkonstellation: Sorgerechtserklärung, eidesstattliche Erklärung der sorgeberechtigten Elternteils, Heiratsurkunde, Gerichtsbeschluss, amtliche Sorgebescheinigung (Negativbescheinigung) oder Bescheinigung des Jugendamts über das Pflegeverhältnis.</w:t>
      </w:r>
    </w:p>
    <w:p w14:paraId="5DC736CF" w14:textId="77777777" w:rsidR="00E14AE4" w:rsidRPr="007E4B45" w:rsidRDefault="00E14AE4" w:rsidP="00E14AE4">
      <w:pPr>
        <w:pStyle w:val="FlietextTH"/>
        <w:rPr>
          <w:rStyle w:val="THRot"/>
          <w:highlight w:val="yellow"/>
        </w:rPr>
      </w:pPr>
      <w:r w:rsidRPr="007E4B45">
        <w:rPr>
          <w:rStyle w:val="THRot"/>
          <w:highlight w:val="yellow"/>
        </w:rPr>
        <w:br/>
        <w:t>b) hauptverantwortliche Pflege von pflege- bzw. assistenzbedürftigen nahen Angehörigen (Eltern, Großeltern, Kinder, Ehegatte oder eingetragene Lebenspartnerin bzw. eingetragener Lebenspartner).</w:t>
      </w:r>
    </w:p>
    <w:p w14:paraId="3E8E98FD" w14:textId="77777777" w:rsidR="00E14AE4" w:rsidRPr="007E4B45" w:rsidRDefault="00E14AE4" w:rsidP="00E14AE4">
      <w:pPr>
        <w:pStyle w:val="FlietextTH"/>
        <w:ind w:left="454" w:hanging="454"/>
        <w:rPr>
          <w:rStyle w:val="THRot"/>
          <w:highlight w:val="yellow"/>
        </w:rPr>
      </w:pPr>
      <w:r w:rsidRPr="007E4B45">
        <w:rPr>
          <w:rStyle w:val="THRot"/>
          <w:highlight w:val="yellow"/>
        </w:rPr>
        <w:t xml:space="preserve">Der Nachweis erfolgt durch: </w:t>
      </w:r>
      <w:r w:rsidRPr="007E4B45">
        <w:rPr>
          <w:rStyle w:val="THRot"/>
          <w:highlight w:val="yellow"/>
        </w:rPr>
        <w:br/>
        <w:t>− aktuelles Attest der behandelnden Ärztin oder des behandelnden Arztes mit Stempel und Unterschrift und</w:t>
      </w:r>
      <w:r w:rsidRPr="007E4B45">
        <w:rPr>
          <w:rStyle w:val="THRot"/>
          <w:highlight w:val="yellow"/>
        </w:rPr>
        <w:br/>
        <w:t>− ggf. aktuelle Bescheinigung des Versicherungs- und/oder Eingliederungshilfeträgers.</w:t>
      </w:r>
    </w:p>
    <w:p w14:paraId="7F8FEA10" w14:textId="77777777" w:rsidR="00E14AE4" w:rsidRPr="007E4B45" w:rsidRDefault="00E14AE4" w:rsidP="00E14AE4">
      <w:pPr>
        <w:pStyle w:val="FlietextTH"/>
        <w:rPr>
          <w:rStyle w:val="THRot"/>
          <w:highlight w:val="yellow"/>
        </w:rPr>
      </w:pPr>
      <w:r w:rsidRPr="007E4B45">
        <w:rPr>
          <w:rStyle w:val="THRot"/>
          <w:highlight w:val="yellow"/>
        </w:rPr>
        <w:br/>
        <w:t>c) eigene chronische Erkrankung oder Behinderung, die ein Vollzeitstudium nachweislich verhindert oder erheblich erschwert.</w:t>
      </w:r>
    </w:p>
    <w:p w14:paraId="4F1364F1" w14:textId="77777777" w:rsidR="00E14AE4" w:rsidRPr="007E4B45" w:rsidRDefault="00E14AE4" w:rsidP="00E14AE4">
      <w:pPr>
        <w:pStyle w:val="FlietextTH"/>
        <w:ind w:left="454" w:hanging="454"/>
        <w:rPr>
          <w:rStyle w:val="THRot"/>
          <w:highlight w:val="yellow"/>
        </w:rPr>
      </w:pPr>
      <w:r w:rsidRPr="007E4B45">
        <w:rPr>
          <w:rStyle w:val="THRot"/>
          <w:highlight w:val="yellow"/>
        </w:rPr>
        <w:t xml:space="preserve">Nachzuweisen durch: </w:t>
      </w:r>
      <w:r w:rsidRPr="007E4B45">
        <w:rPr>
          <w:rStyle w:val="THRot"/>
          <w:highlight w:val="yellow"/>
        </w:rPr>
        <w:br/>
        <w:t>− Schwerbehindertenausweis (bei mind. einem Grad der Behinderung von 50 %)</w:t>
      </w:r>
      <w:r w:rsidRPr="007E4B45">
        <w:rPr>
          <w:rStyle w:val="THRot"/>
          <w:highlight w:val="yellow"/>
        </w:rPr>
        <w:br/>
        <w:t>oder</w:t>
      </w:r>
      <w:r w:rsidRPr="007E4B45">
        <w:rPr>
          <w:rStyle w:val="THRot"/>
          <w:highlight w:val="yellow"/>
        </w:rPr>
        <w:br/>
        <w:t>− fachärztliche bzw. psychologische Gutachten mit Stempel und Unterschrift über die Behinderung oder die Auswirkungen der chronischen Erkrankung auf das Studium und die allgemeine Lebensführung. Das Gutachten muss für medizinische Laien nachvollziehbar sein.</w:t>
      </w:r>
    </w:p>
    <w:p w14:paraId="36145894" w14:textId="77777777" w:rsidR="00E14AE4" w:rsidRPr="007E4B45" w:rsidRDefault="00E14AE4" w:rsidP="00E14AE4">
      <w:pPr>
        <w:pStyle w:val="FlietextTH"/>
        <w:ind w:left="454" w:hanging="454"/>
        <w:rPr>
          <w:rStyle w:val="THRot"/>
          <w:highlight w:val="yellow"/>
        </w:rPr>
      </w:pPr>
    </w:p>
    <w:p w14:paraId="4596F63D" w14:textId="77777777" w:rsidR="00E14AE4" w:rsidRPr="007E4B45" w:rsidRDefault="00E14AE4" w:rsidP="00E14AE4">
      <w:pPr>
        <w:pStyle w:val="FlietextTH"/>
        <w:rPr>
          <w:rStyle w:val="THRot"/>
          <w:highlight w:val="yellow"/>
        </w:rPr>
      </w:pPr>
      <w:r w:rsidRPr="007E4B45">
        <w:rPr>
          <w:rStyle w:val="THRot"/>
          <w:highlight w:val="yellow"/>
        </w:rPr>
        <w:t>d) eine einschlägige berufliche Tätigkeit, die neben dem Teilzeitstudiengang im Umfang von mindestens 14 Stunden/Woche ausgeübt wird.</w:t>
      </w:r>
    </w:p>
    <w:p w14:paraId="4B715F25" w14:textId="77777777" w:rsidR="00E14AE4" w:rsidRPr="007E4B45" w:rsidRDefault="00E14AE4" w:rsidP="00E14AE4">
      <w:pPr>
        <w:pStyle w:val="FlietextTH"/>
        <w:rPr>
          <w:rStyle w:val="THRot"/>
          <w:highlight w:val="yellow"/>
        </w:rPr>
      </w:pPr>
      <w:r w:rsidRPr="007E4B45">
        <w:rPr>
          <w:rStyle w:val="THRot"/>
          <w:highlight w:val="yellow"/>
        </w:rPr>
        <w:t xml:space="preserve">Der Nachweis erfolgt durch </w:t>
      </w:r>
    </w:p>
    <w:p w14:paraId="575BF83D" w14:textId="77777777" w:rsidR="00413167" w:rsidRPr="00E14AE4" w:rsidRDefault="00E14AE4" w:rsidP="00E14AE4">
      <w:pPr>
        <w:pStyle w:val="FlietextTH"/>
        <w:rPr>
          <w:color w:val="C00000"/>
        </w:rPr>
      </w:pPr>
      <w:r w:rsidRPr="007E4B45">
        <w:rPr>
          <w:rStyle w:val="THRot"/>
          <w:highlight w:val="yellow"/>
        </w:rPr>
        <w:tab/>
        <w:t>– aktuellen Arbeitsvertrag.</w:t>
      </w:r>
      <w:commentRangeEnd w:id="216"/>
      <w:r>
        <w:commentReference w:id="216"/>
      </w:r>
    </w:p>
    <w:sectPr w:rsidR="00413167" w:rsidRPr="00E14AE4" w:rsidSect="00AB6EBA">
      <w:headerReference w:type="even" r:id="rId22"/>
      <w:headerReference w:type="default" r:id="rId23"/>
      <w:footerReference w:type="first" r:id="rId24"/>
      <w:type w:val="evenPage"/>
      <w:pgSz w:w="11906" w:h="16838" w:code="9"/>
      <w:pgMar w:top="1134" w:right="1117" w:bottom="1361" w:left="1860" w:header="454" w:footer="34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atthias Böhmer (mboehme1)" w:date="2023-10-31T17:06:00Z" w:initials="M(">
    <w:p w14:paraId="5402805E" w14:textId="09F9C16A" w:rsidR="663B1BD4" w:rsidRDefault="663B1BD4">
      <w:r>
        <w:t>Kann weg, oder? Ist kein "echter" Teilzeitstudiengang</w:t>
      </w:r>
      <w:r>
        <w:annotationRef/>
      </w:r>
    </w:p>
  </w:comment>
  <w:comment w:id="22" w:author="Matthias Böhmer (mboehme1)" w:date="2023-10-31T17:07:00Z" w:initials="M(">
    <w:p w14:paraId="1A2A3C5B" w14:textId="158F5143" w:rsidR="663B1BD4" w:rsidRDefault="663B1BD4">
      <w:r>
        <w:t>Kann weg, s.o., oder?</w:t>
      </w:r>
      <w:r>
        <w:annotationRef/>
      </w:r>
    </w:p>
  </w:comment>
  <w:comment w:id="26" w:author="Matthias Böhmer (mboehme1)" w:date="2023-10-31T17:08:00Z" w:initials="M(">
    <w:p w14:paraId="6009BF81" w14:textId="604E9B30" w:rsidR="663B1BD4" w:rsidRDefault="663B1BD4">
      <w:r>
        <w:t>s.o.</w:t>
      </w:r>
      <w:r>
        <w:annotationRef/>
      </w:r>
    </w:p>
  </w:comment>
  <w:comment w:id="93" w:author="Christian Noss (cnoss)" w:date="2023-10-29T11:30:00Z" w:initials="CN">
    <w:p w14:paraId="4553E9D2" w14:textId="03214CDF" w:rsidR="00BE4A01" w:rsidRPr="00CE5DA1" w:rsidRDefault="00BE4A01">
      <w:pPr>
        <w:pStyle w:val="Kommentartext"/>
        <w:rPr>
          <w:lang w:val="de-DE"/>
        </w:rPr>
      </w:pPr>
      <w:r>
        <w:rPr>
          <w:rStyle w:val="Kommentarzeichen"/>
        </w:rPr>
        <w:annotationRef/>
      </w:r>
    </w:p>
  </w:comment>
  <w:comment w:id="101" w:author="Matthias Böhmer (mboehme1)" w:date="2023-10-31T17:14:00Z" w:initials="M(">
    <w:p w14:paraId="5727D387" w14:textId="57BC9DE2" w:rsidR="663B1BD4" w:rsidRDefault="663B1BD4">
      <w:r>
        <w:t>Wo wird das mit 12 Wochen bei empirischen Arbeiten geregelt?</w:t>
      </w:r>
      <w:r>
        <w:annotationRef/>
      </w:r>
    </w:p>
  </w:comment>
  <w:comment w:id="109" w:author="Matthias Böhmer (mboehme1)" w:date="2023-10-31T17:18:00Z" w:initials="M(">
    <w:p w14:paraId="3D3BBFFE" w14:textId="0C4CF020" w:rsidR="663B1BD4" w:rsidRDefault="663B1BD4">
      <w:r>
        <w:t xml:space="preserve">Hier wäre es besser, wenn die elektronische Variante die fristwahrende ist. Denn dann gehen zum Schluss nicht 2 Tage zum Drucken </w:t>
      </w:r>
      <w:proofErr w:type="gramStart"/>
      <w:r>
        <w:t>flöten</w:t>
      </w:r>
      <w:proofErr w:type="gramEnd"/>
      <w:r>
        <w:t xml:space="preserve"> sondern das kann man dann danach machen.</w:t>
      </w:r>
      <w:r>
        <w:annotationRef/>
      </w:r>
    </w:p>
  </w:comment>
  <w:comment w:id="112" w:author="Matthias Böhmer (mboehme1)" w:date="2023-10-31T17:58:00Z" w:initials="M(">
    <w:p w14:paraId="2A29914E" w14:textId="43B03B71" w:rsidR="663B1BD4" w:rsidRDefault="663B1BD4">
      <w:r>
        <w:t>in der Regel innerhalb...</w:t>
      </w:r>
      <w:r>
        <w:annotationRef/>
      </w:r>
    </w:p>
  </w:comment>
  <w:comment w:id="126" w:author="Matthias Böhmer (mboehme1)" w:date="2023-10-31T17:20:00Z" w:initials="M(">
    <w:p w14:paraId="6D28FEB8" w14:textId="458B2789" w:rsidR="663B1BD4" w:rsidRDefault="663B1BD4">
      <w:r>
        <w:t>Könnte man Module mit Gewicht 0 festlegen? Die wären dann benotet, gingen aber nicht in die Endnote ein. Vielleicht eine Option auf dem Weg zu unbenoteten Modulen</w:t>
      </w:r>
      <w:r>
        <w:annotationRef/>
      </w:r>
    </w:p>
  </w:comment>
  <w:comment w:id="216" w:author="Matthias Böhmer (mboehme1)" w:date="2023-10-31T17:21:00Z" w:initials="M(">
    <w:p w14:paraId="2D9D0289" w14:textId="11D958A5" w:rsidR="663B1BD4" w:rsidRDefault="663B1BD4">
      <w:r>
        <w:t>Diese Anlage ist ggfs. hinfällig</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02805E" w15:done="0"/>
  <w15:commentEx w15:paraId="1A2A3C5B" w15:done="0"/>
  <w15:commentEx w15:paraId="6009BF81" w15:done="0"/>
  <w15:commentEx w15:paraId="4553E9D2" w15:done="0"/>
  <w15:commentEx w15:paraId="5727D387" w15:done="0"/>
  <w15:commentEx w15:paraId="3D3BBFFE" w15:done="0"/>
  <w15:commentEx w15:paraId="2A29914E" w15:done="0"/>
  <w15:commentEx w15:paraId="6D28FEB8" w15:done="0"/>
  <w15:commentEx w15:paraId="2D9D02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8F859E5" w16cex:dateUtc="2023-10-31T16:06:00Z"/>
  <w16cex:commentExtensible w16cex:durableId="2EDC5ACE" w16cex:dateUtc="2023-10-31T16:07:00Z"/>
  <w16cex:commentExtensible w16cex:durableId="18743C69" w16cex:dateUtc="2023-10-31T16:08:00Z"/>
  <w16cex:commentExtensible w16cex:durableId="680F2EF4" w16cex:dateUtc="2023-10-29T10:30:00Z"/>
  <w16cex:commentExtensible w16cex:durableId="718B73B7" w16cex:dateUtc="2023-10-31T16:14:00Z"/>
  <w16cex:commentExtensible w16cex:durableId="3EBA73C2" w16cex:dateUtc="2023-10-31T16:18:00Z"/>
  <w16cex:commentExtensible w16cex:durableId="51D4A5DD" w16cex:dateUtc="2023-10-31T16:58:00Z"/>
  <w16cex:commentExtensible w16cex:durableId="6CDC64D5" w16cex:dateUtc="2023-10-31T16:20:00Z"/>
  <w16cex:commentExtensible w16cex:durableId="0AB93C5D" w16cex:dateUtc="2023-10-31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02805E" w16cid:durableId="68F859E5"/>
  <w16cid:commentId w16cid:paraId="1A2A3C5B" w16cid:durableId="2EDC5ACE"/>
  <w16cid:commentId w16cid:paraId="6009BF81" w16cid:durableId="18743C69"/>
  <w16cid:commentId w16cid:paraId="4553E9D2" w16cid:durableId="680F2EF4"/>
  <w16cid:commentId w16cid:paraId="5727D387" w16cid:durableId="718B73B7"/>
  <w16cid:commentId w16cid:paraId="3D3BBFFE" w16cid:durableId="3EBA73C2"/>
  <w16cid:commentId w16cid:paraId="2A29914E" w16cid:durableId="51D4A5DD"/>
  <w16cid:commentId w16cid:paraId="6D28FEB8" w16cid:durableId="6CDC64D5"/>
  <w16cid:commentId w16cid:paraId="2D9D0289" w16cid:durableId="0AB93C5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0CCD3" w14:textId="77777777" w:rsidR="00B409CF" w:rsidRDefault="00B409CF">
      <w:r>
        <w:separator/>
      </w:r>
    </w:p>
    <w:p w14:paraId="130E5D92" w14:textId="77777777" w:rsidR="00B409CF" w:rsidRDefault="00B409CF"/>
    <w:p w14:paraId="2928763E" w14:textId="77777777" w:rsidR="00B409CF" w:rsidRDefault="00B409CF"/>
  </w:endnote>
  <w:endnote w:type="continuationSeparator" w:id="0">
    <w:p w14:paraId="73D0ED6E" w14:textId="77777777" w:rsidR="00B409CF" w:rsidRDefault="00B409CF">
      <w:r>
        <w:continuationSeparator/>
      </w:r>
    </w:p>
    <w:p w14:paraId="31319218" w14:textId="77777777" w:rsidR="00B409CF" w:rsidRDefault="00B409CF"/>
    <w:p w14:paraId="55BE633B" w14:textId="77777777" w:rsidR="00B409CF" w:rsidRDefault="00B409CF"/>
  </w:endnote>
  <w:endnote w:type="continuationNotice" w:id="1">
    <w:p w14:paraId="6B131D1B" w14:textId="77777777" w:rsidR="00B409CF" w:rsidRDefault="00B409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yriad Pro">
    <w:altName w:val="Corbel"/>
    <w:panose1 w:val="020B050303040302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77115" w14:textId="77777777" w:rsidR="00917DA6" w:rsidRDefault="00917DA6" w:rsidP="009D36E8">
    <w:pPr>
      <w:pStyle w:val="Kopf-Fuzeile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2523" w14:textId="77777777" w:rsidR="00917DA6" w:rsidRPr="00E26E63" w:rsidRDefault="00917DA6" w:rsidP="005F0522">
    <w:pPr>
      <w:pStyle w:val="Kopf-FuzeileTH"/>
    </w:pPr>
    <w:r>
      <w:drawing>
        <wp:anchor distT="0" distB="0" distL="114300" distR="114300" simplePos="0" relativeHeight="251658240" behindDoc="1" locked="1" layoutInCell="1" allowOverlap="1" wp14:anchorId="26DE9C6A" wp14:editId="452343B5">
          <wp:simplePos x="0" y="0"/>
          <wp:positionH relativeFrom="page">
            <wp:posOffset>4723765</wp:posOffset>
          </wp:positionH>
          <wp:positionV relativeFrom="page">
            <wp:posOffset>9184640</wp:posOffset>
          </wp:positionV>
          <wp:extent cx="1472040" cy="799560"/>
          <wp:effectExtent l="0" t="0" r="0" b="635"/>
          <wp:wrapTight wrapText="bothSides">
            <wp:wrapPolygon edited="0">
              <wp:start x="0" y="0"/>
              <wp:lineTo x="0" y="21102"/>
              <wp:lineTo x="8107" y="21102"/>
              <wp:lineTo x="9505" y="21102"/>
              <wp:lineTo x="13139" y="21102"/>
              <wp:lineTo x="13418" y="16985"/>
              <wp:lineTo x="11182" y="16470"/>
              <wp:lineTo x="21246" y="12867"/>
              <wp:lineTo x="21246" y="8235"/>
              <wp:lineTo x="19009" y="6691"/>
              <wp:lineTo x="19009" y="1029"/>
              <wp:lineTo x="12859" y="0"/>
              <wp:lineTo x="0" y="0"/>
            </wp:wrapPolygon>
          </wp:wrapTight>
          <wp:docPr id="3" name="Grafik 3" descr="Logo TH Köln mit Claim: Technology Arts Sciences" title="Logo TH Kö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K_22pt.emf"/>
                  <pic:cNvPicPr/>
                </pic:nvPicPr>
                <pic:blipFill>
                  <a:blip r:embed="rId1">
                    <a:extLst>
                      <a:ext uri="{28A0092B-C50C-407E-A947-70E740481C1C}">
                        <a14:useLocalDpi xmlns:a14="http://schemas.microsoft.com/office/drawing/2010/main" val="0"/>
                      </a:ext>
                    </a:extLst>
                  </a:blip>
                  <a:stretch>
                    <a:fillRect/>
                  </a:stretch>
                </pic:blipFill>
                <pic:spPr>
                  <a:xfrm>
                    <a:off x="0" y="0"/>
                    <a:ext cx="1472040" cy="79956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3B06A" w14:textId="77777777" w:rsidR="00917DA6" w:rsidRPr="00E26E63" w:rsidRDefault="00917DA6" w:rsidP="005F0522">
    <w:pPr>
      <w:pStyle w:val="Kopf-Fuzeile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0BCBC" w14:textId="77777777" w:rsidR="00B409CF" w:rsidRPr="00C67C48" w:rsidRDefault="00B409CF" w:rsidP="00C67C48"/>
  </w:footnote>
  <w:footnote w:type="continuationSeparator" w:id="0">
    <w:p w14:paraId="1EDE6A7B" w14:textId="77777777" w:rsidR="00B409CF" w:rsidRDefault="00B409CF">
      <w:r>
        <w:continuationSeparator/>
      </w:r>
    </w:p>
    <w:p w14:paraId="55A7C1E8" w14:textId="77777777" w:rsidR="00B409CF" w:rsidRDefault="00B409CF"/>
    <w:p w14:paraId="1FC6B73A" w14:textId="77777777" w:rsidR="00B409CF" w:rsidRDefault="00B409CF"/>
  </w:footnote>
  <w:footnote w:type="continuationNotice" w:id="1">
    <w:p w14:paraId="51D6D8E6" w14:textId="77777777" w:rsidR="00B409CF" w:rsidRDefault="00B409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AA77E" w14:textId="77777777" w:rsidR="00917DA6" w:rsidRDefault="00917DA6" w:rsidP="00BE144B">
    <w:pPr>
      <w:pStyle w:val="Kopf-FuzeileTH"/>
      <w:tabs>
        <w:tab w:val="left" w:pos="0"/>
      </w:tabs>
    </w:pPr>
    <w:r w:rsidRPr="0094500E">
      <mc:AlternateContent>
        <mc:Choice Requires="wps">
          <w:drawing>
            <wp:anchor distT="0" distB="0" distL="114300" distR="114300" simplePos="0" relativeHeight="251658243" behindDoc="0" locked="1" layoutInCell="1" allowOverlap="1" wp14:anchorId="395FFA22" wp14:editId="320BB32F">
              <wp:simplePos x="0" y="0"/>
              <wp:positionH relativeFrom="page">
                <wp:posOffset>640715</wp:posOffset>
              </wp:positionH>
              <wp:positionV relativeFrom="page">
                <wp:posOffset>288290</wp:posOffset>
              </wp:positionV>
              <wp:extent cx="485280" cy="124560"/>
              <wp:effectExtent l="0" t="0" r="10160" b="8890"/>
              <wp:wrapNone/>
              <wp:docPr id="6" name="Textfeld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flipV="1">
                        <a:off x="0" y="0"/>
                        <a:ext cx="485280" cy="124560"/>
                      </a:xfrm>
                      <a:prstGeom prst="rect">
                        <a:avLst/>
                      </a:prstGeom>
                      <a:noFill/>
                      <a:ln>
                        <a:noFill/>
                      </a:ln>
                    </wps:spPr>
                    <wps:txbx>
                      <w:txbxContent>
                        <w:p w14:paraId="19ED1E27" w14:textId="3420E854" w:rsidR="00917DA6" w:rsidRPr="003E4E53" w:rsidRDefault="00917DA6" w:rsidP="005F4CFF">
                          <w:pPr>
                            <w:pStyle w:val="Kopf-FuzeileTH"/>
                          </w:pPr>
                          <w:r w:rsidRPr="004243FE">
                            <w:fldChar w:fldCharType="begin"/>
                          </w:r>
                          <w:r w:rsidRPr="004243FE">
                            <w:instrText xml:space="preserve"> PAGE  \* Arabic  \* MERGEFORMAT </w:instrText>
                          </w:r>
                          <w:r w:rsidRPr="004243FE">
                            <w:fldChar w:fldCharType="separate"/>
                          </w:r>
                          <w:r>
                            <w:t>4</w:t>
                          </w:r>
                          <w:r w:rsidRPr="004243FE">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5FFA22" id="_x0000_t202" coordsize="21600,21600" o:spt="202" path="m,l,21600r21600,l21600,xe">
              <v:stroke joinstyle="miter"/>
              <v:path gradientshapeok="t" o:connecttype="rect"/>
            </v:shapetype>
            <v:shape id="Textfeld 6" o:spid="_x0000_s1026" type="#_x0000_t202" style="position:absolute;margin-left:50.45pt;margin-top:22.7pt;width:38.2pt;height:9.8pt;flip:y;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" filled="f" stroked="f">
              <o:lock v:ext="edit" aspectratio="t"/>
              <v:textbox inset="0,0,0,0">
                <w:txbxContent>
                  <w:p w14:paraId="19ED1E27" w14:textId="3420E854" w:rsidR="00917DA6" w:rsidRPr="003E4E53" w:rsidRDefault="00917DA6" w:rsidP="005F4CFF">
                    <w:pPr>
                      <w:pStyle w:val="Kopf-FuzeileTH"/>
                    </w:pPr>
                    <w:r w:rsidRPr="004243FE">
                      <w:fldChar w:fldCharType="begin"/>
                    </w:r>
                    <w:r w:rsidRPr="004243FE">
                      <w:instrText xml:space="preserve"> PAGE  \* Arabic  \* MERGEFORMAT </w:instrText>
                    </w:r>
                    <w:r w:rsidRPr="004243FE">
                      <w:fldChar w:fldCharType="separate"/>
                    </w:r>
                    <w:r>
                      <w:t>4</w:t>
                    </w:r>
                    <w:r w:rsidRPr="004243FE">
                      <w:fldChar w:fldCharType="end"/>
                    </w:r>
                  </w:p>
                </w:txbxContent>
              </v:textbox>
              <w10:wrap anchorx="page" anchory="page"/>
              <w10:anchorlock/>
            </v:shape>
          </w:pict>
        </mc:Fallback>
      </mc:AlternateContent>
    </w:r>
    <w:r w:rsidRPr="00B626A0">
      <w:t xml:space="preserve"> </w:t>
    </w:r>
    <w:r>
      <w:t xml:space="preserve">Prüfungsordnung für den Studiengang </w:t>
    </w:r>
    <w:r w:rsidRPr="00BE144B">
      <w:rPr>
        <w:color w:val="C90C0F"/>
      </w:rPr>
      <w:t xml:space="preserve">XXX </w:t>
    </w:r>
    <w:r>
      <w:t xml:space="preserve">mit dem Abschlussgrad Bachelor of </w:t>
    </w:r>
    <w:r w:rsidRPr="00BE144B">
      <w:rPr>
        <w:color w:val="C90C0F"/>
      </w:rPr>
      <w:t>XXX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2F0B" w14:textId="2C3E2865" w:rsidR="00917DA6" w:rsidRDefault="00917DA6" w:rsidP="00D2146C">
    <w:pPr>
      <w:pStyle w:val="Kopf-FuzeileTH"/>
    </w:pPr>
    <w:r>
      <w:fldChar w:fldCharType="begin"/>
    </w:r>
    <w:r>
      <w:instrText xml:space="preserve"> STYLEREF  Inhaltsverzeichnisüberschrift \t </w:instrText>
    </w:r>
    <w:r>
      <w:fldChar w:fldCharType="separate"/>
    </w:r>
    <w:r w:rsidR="00C5451C">
      <w:t>Inhalt</w:t>
    </w:r>
    <w:r>
      <w:fldChar w:fldCharType="end"/>
    </w:r>
    <w:r w:rsidRPr="006B08E8">
      <mc:AlternateContent>
        <mc:Choice Requires="wps">
          <w:drawing>
            <wp:anchor distT="0" distB="0" distL="114300" distR="114300" simplePos="0" relativeHeight="251658245" behindDoc="0" locked="1" layoutInCell="1" allowOverlap="1" wp14:anchorId="05E5DAD5" wp14:editId="5E08DF2A">
              <wp:simplePos x="0" y="0"/>
              <wp:positionH relativeFrom="page">
                <wp:posOffset>6376035</wp:posOffset>
              </wp:positionH>
              <wp:positionV relativeFrom="page">
                <wp:posOffset>288290</wp:posOffset>
              </wp:positionV>
              <wp:extent cx="574200" cy="143640"/>
              <wp:effectExtent l="0" t="0" r="0" b="8890"/>
              <wp:wrapNone/>
              <wp:docPr id="4" name="Textfeld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4200" cy="1436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F99E44E" w14:textId="4155C68D" w:rsidR="00917DA6" w:rsidRPr="003E4E53" w:rsidRDefault="00917DA6" w:rsidP="005F4CFF">
                          <w:pPr>
                            <w:pStyle w:val="SeitenzahlTH"/>
                          </w:pPr>
                          <w:r>
                            <w:fldChar w:fldCharType="begin"/>
                          </w:r>
                          <w:r>
                            <w:instrText xml:space="preserve"> PAGE  \* Arabic  \* MERGEFORMAT </w:instrText>
                          </w:r>
                          <w:r>
                            <w:fldChar w:fldCharType="separate"/>
                          </w:r>
                          <w:r w:rsidR="00B254D6">
                            <w:t>3</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5E5DAD5" id="_x0000_t202" coordsize="21600,21600" o:spt="202" path="m,l,21600r21600,l21600,xe">
              <v:stroke joinstyle="miter"/>
              <v:path gradientshapeok="t" o:connecttype="rect"/>
            </v:shapetype>
            <v:shape id="Textfeld 4" o:spid="_x0000_s1027" type="#_x0000_t202" style="position:absolute;margin-left:502.05pt;margin-top:22.7pt;width:45.2pt;height:11.3pt;flip:y;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" stroked="f" strokeweight=".5pt">
              <v:textbox inset="0,0,0,0">
                <w:txbxContent>
                  <w:p w14:paraId="7F99E44E" w14:textId="4155C68D" w:rsidR="00917DA6" w:rsidRPr="003E4E53" w:rsidRDefault="00917DA6" w:rsidP="005F4CFF">
                    <w:pPr>
                      <w:pStyle w:val="SeitenzahlTH"/>
                    </w:pPr>
                    <w:r>
                      <w:fldChar w:fldCharType="begin"/>
                    </w:r>
                    <w:r>
                      <w:instrText xml:space="preserve"> PAGE  \* Arabic  \* MERGEFORMAT </w:instrText>
                    </w:r>
                    <w:r>
                      <w:fldChar w:fldCharType="separate"/>
                    </w:r>
                    <w:r w:rsidR="00B254D6">
                      <w:t>3</w:t>
                    </w:r>
                    <w:r>
                      <w:fldChar w:fldCharType="end"/>
                    </w:r>
                  </w:p>
                </w:txbxContent>
              </v:textbox>
              <w10:wrap anchorx="page"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E7246" w14:textId="6A11DAEC" w:rsidR="00917DA6" w:rsidRDefault="00917DA6" w:rsidP="00BE144B">
    <w:pPr>
      <w:pStyle w:val="Kopf-FuzeileTH"/>
      <w:tabs>
        <w:tab w:val="left" w:pos="0"/>
      </w:tabs>
    </w:pPr>
    <w:r w:rsidRPr="0094500E">
      <mc:AlternateContent>
        <mc:Choice Requires="wps">
          <w:drawing>
            <wp:anchor distT="0" distB="0" distL="114300" distR="114300" simplePos="0" relativeHeight="251658241" behindDoc="0" locked="1" layoutInCell="1" allowOverlap="1" wp14:anchorId="15663A88" wp14:editId="0DE038F1">
              <wp:simplePos x="0" y="0"/>
              <wp:positionH relativeFrom="page">
                <wp:posOffset>640715</wp:posOffset>
              </wp:positionH>
              <wp:positionV relativeFrom="page">
                <wp:posOffset>288290</wp:posOffset>
              </wp:positionV>
              <wp:extent cx="485280" cy="124560"/>
              <wp:effectExtent l="0" t="0" r="10160" b="8890"/>
              <wp:wrapNone/>
              <wp:docPr id="8" name="Textfeld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flipV="1">
                        <a:off x="0" y="0"/>
                        <a:ext cx="485280" cy="124560"/>
                      </a:xfrm>
                      <a:prstGeom prst="rect">
                        <a:avLst/>
                      </a:prstGeom>
                      <a:noFill/>
                      <a:ln>
                        <a:noFill/>
                      </a:ln>
                    </wps:spPr>
                    <wps:txbx>
                      <w:txbxContent>
                        <w:p w14:paraId="07168BD0" w14:textId="2E87EE7C" w:rsidR="00917DA6" w:rsidRPr="003E4E53" w:rsidRDefault="00917DA6" w:rsidP="005F4CFF">
                          <w:pPr>
                            <w:pStyle w:val="Kopf-FuzeileTH"/>
                          </w:pPr>
                          <w:r w:rsidRPr="004243FE">
                            <w:fldChar w:fldCharType="begin"/>
                          </w:r>
                          <w:r w:rsidRPr="004243FE">
                            <w:instrText xml:space="preserve"> PAGE  \* Arabic  \* MERGEFORMAT </w:instrText>
                          </w:r>
                          <w:r w:rsidRPr="004243FE">
                            <w:fldChar w:fldCharType="separate"/>
                          </w:r>
                          <w:r w:rsidR="00B254D6">
                            <w:t>26</w:t>
                          </w:r>
                          <w:r w:rsidRPr="004243FE">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5663A88" id="_x0000_t202" coordsize="21600,21600" o:spt="202" path="m,l,21600r21600,l21600,xe">
              <v:stroke joinstyle="miter"/>
              <v:path gradientshapeok="t" o:connecttype="rect"/>
            </v:shapetype>
            <v:shape id="Textfeld 8" o:spid="_x0000_s1028" type="#_x0000_t202" style="position:absolute;margin-left:50.45pt;margin-top:22.7pt;width:38.2pt;height:9.8pt;flip:y;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" filled="f" stroked="f">
              <o:lock v:ext="edit" aspectratio="t"/>
              <v:textbox inset="0,0,0,0">
                <w:txbxContent>
                  <w:p w14:paraId="07168BD0" w14:textId="2E87EE7C" w:rsidR="00917DA6" w:rsidRPr="003E4E53" w:rsidRDefault="00917DA6" w:rsidP="005F4CFF">
                    <w:pPr>
                      <w:pStyle w:val="Kopf-FuzeileTH"/>
                    </w:pPr>
                    <w:r w:rsidRPr="004243FE">
                      <w:fldChar w:fldCharType="begin"/>
                    </w:r>
                    <w:r w:rsidRPr="004243FE">
                      <w:instrText xml:space="preserve"> PAGE  \* Arabic  \* MERGEFORMAT </w:instrText>
                    </w:r>
                    <w:r w:rsidRPr="004243FE">
                      <w:fldChar w:fldCharType="separate"/>
                    </w:r>
                    <w:r w:rsidR="00B254D6">
                      <w:t>26</w:t>
                    </w:r>
                    <w:r w:rsidRPr="004243FE">
                      <w:fldChar w:fldCharType="end"/>
                    </w:r>
                  </w:p>
                </w:txbxContent>
              </v:textbox>
              <w10:wrap anchorx="page" anchory="page"/>
              <w10:anchorlock/>
            </v:shape>
          </w:pict>
        </mc:Fallback>
      </mc:AlternateContent>
    </w:r>
    <w:r>
      <w:t xml:space="preserve">Prüfungsordnung für den Studiengang </w:t>
    </w:r>
    <w:del w:id="165" w:author="Christian Noss (cnoss)" w:date="2023-10-29T11:19:00Z">
      <w:r w:rsidRPr="00BE144B" w:rsidDel="00B902B0">
        <w:rPr>
          <w:color w:val="C90C0F"/>
        </w:rPr>
        <w:delText xml:space="preserve">XXX </w:delText>
      </w:r>
    </w:del>
    <w:ins w:id="166" w:author="Christian Noss (cnoss)" w:date="2023-10-29T11:19:00Z">
      <w:r w:rsidR="00B902B0">
        <w:rPr>
          <w:color w:val="C90C0F"/>
        </w:rPr>
        <w:t>Medieninformatik</w:t>
      </w:r>
      <w:r w:rsidR="00B902B0" w:rsidRPr="00BE144B">
        <w:rPr>
          <w:color w:val="C90C0F"/>
        </w:rPr>
        <w:t xml:space="preserve"> </w:t>
      </w:r>
    </w:ins>
    <w:r>
      <w:t xml:space="preserve">mit dem Abschlussgrad Bachelor of </w:t>
    </w:r>
    <w:ins w:id="167" w:author="Christian Noss (cnoss)" w:date="2023-10-29T11:20:00Z">
      <w:r w:rsidR="00B902B0">
        <w:rPr>
          <w:color w:val="C90C0F"/>
        </w:rPr>
        <w:t>Science</w:t>
      </w:r>
    </w:ins>
    <w:del w:id="168" w:author="Christian Noss (cnoss)" w:date="2023-10-29T11:20:00Z">
      <w:r w:rsidRPr="00BE144B" w:rsidDel="00B902B0">
        <w:rPr>
          <w:color w:val="C90C0F"/>
        </w:rPr>
        <w:delText>XXX</w:delText>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E3880" w14:textId="0FB97D0C" w:rsidR="00917DA6" w:rsidRPr="00234D09" w:rsidRDefault="00917DA6" w:rsidP="00D2146C">
    <w:pPr>
      <w:pStyle w:val="Kopf-FuzeileTH"/>
      <w:rPr>
        <w:color w:val="C00000"/>
      </w:rPr>
    </w:pPr>
    <w:r w:rsidRPr="006B08E8">
      <mc:AlternateContent>
        <mc:Choice Requires="wps">
          <w:drawing>
            <wp:anchor distT="0" distB="0" distL="114300" distR="114300" simplePos="0" relativeHeight="251658246" behindDoc="0" locked="1" layoutInCell="1" allowOverlap="1" wp14:anchorId="6DF53E9A" wp14:editId="746F9DF7">
              <wp:simplePos x="0" y="0"/>
              <wp:positionH relativeFrom="page">
                <wp:posOffset>6376035</wp:posOffset>
              </wp:positionH>
              <wp:positionV relativeFrom="page">
                <wp:posOffset>288290</wp:posOffset>
              </wp:positionV>
              <wp:extent cx="574200" cy="143640"/>
              <wp:effectExtent l="0" t="0" r="0" b="8890"/>
              <wp:wrapNone/>
              <wp:docPr id="5" name="Textfeld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4200" cy="1436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50632D9" w14:textId="4F741132" w:rsidR="00917DA6" w:rsidRPr="003E4E53" w:rsidRDefault="00917DA6" w:rsidP="005F4CFF">
                          <w:pPr>
                            <w:pStyle w:val="SeitenzahlTH"/>
                          </w:pPr>
                          <w:r>
                            <w:fldChar w:fldCharType="begin"/>
                          </w:r>
                          <w:r>
                            <w:instrText xml:space="preserve"> PAGE  \* Arabic  \* MERGEFORMAT </w:instrText>
                          </w:r>
                          <w:r>
                            <w:fldChar w:fldCharType="separate"/>
                          </w:r>
                          <w:r w:rsidR="00B254D6">
                            <w:t>25</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DF53E9A" id="_x0000_t202" coordsize="21600,21600" o:spt="202" path="m,l,21600r21600,l21600,xe">
              <v:stroke joinstyle="miter"/>
              <v:path gradientshapeok="t" o:connecttype="rect"/>
            </v:shapetype>
            <v:shape id="Textfeld 5" o:spid="_x0000_s1029" type="#_x0000_t202" style="position:absolute;margin-left:502.05pt;margin-top:22.7pt;width:45.2pt;height:11.3pt;flip:y;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" stroked="f" strokeweight=".5pt">
              <v:textbox inset="0,0,0,0">
                <w:txbxContent>
                  <w:p w14:paraId="650632D9" w14:textId="4F741132" w:rsidR="00917DA6" w:rsidRPr="003E4E53" w:rsidRDefault="00917DA6" w:rsidP="005F4CFF">
                    <w:pPr>
                      <w:pStyle w:val="SeitenzahlTH"/>
                    </w:pPr>
                    <w:r>
                      <w:fldChar w:fldCharType="begin"/>
                    </w:r>
                    <w:r>
                      <w:instrText xml:space="preserve"> PAGE  \* Arabic  \* MERGEFORMAT </w:instrText>
                    </w:r>
                    <w:r>
                      <w:fldChar w:fldCharType="separate"/>
                    </w:r>
                    <w:r w:rsidR="00B254D6">
                      <w:t>25</w:t>
                    </w:r>
                    <w:r>
                      <w:fldChar w:fldCharType="end"/>
                    </w:r>
                  </w:p>
                </w:txbxContent>
              </v:textbox>
              <w10:wrap anchorx="page" anchory="page"/>
              <w10:anchorlock/>
            </v:shape>
          </w:pict>
        </mc:Fallback>
      </mc:AlternateContent>
    </w:r>
    <w:r w:rsidR="00234D09">
      <w:t>Prüfungsordnung für den Studiengang</w:t>
    </w:r>
    <w:ins w:id="169" w:author="Christian Noss (cnoss)" w:date="2023-10-29T11:17:00Z">
      <w:r w:rsidR="00B902B0">
        <w:rPr>
          <w:color w:val="C00000"/>
        </w:rPr>
        <w:t xml:space="preserve"> Medieninformatik</w:t>
      </w:r>
    </w:ins>
    <w:del w:id="170" w:author="Christian Noss (cnoss)" w:date="2023-10-29T11:17:00Z">
      <w:r w:rsidR="00234D09" w:rsidDel="00B902B0">
        <w:delText xml:space="preserve"> </w:delText>
      </w:r>
      <w:r w:rsidR="00234D09" w:rsidRPr="00234D09" w:rsidDel="00B902B0">
        <w:rPr>
          <w:color w:val="C00000"/>
        </w:rPr>
        <w:delText>XXX</w:delText>
      </w:r>
    </w:del>
    <w:r w:rsidR="00234D09" w:rsidRPr="00234D09">
      <w:rPr>
        <w:color w:val="C00000"/>
      </w:rPr>
      <w:t xml:space="preserve"> </w:t>
    </w:r>
    <w:r w:rsidR="00234D09">
      <w:t xml:space="preserve">mit dem Abschlussgrad Bachelor of </w:t>
    </w:r>
    <w:ins w:id="171" w:author="Christian Noss (cnoss)" w:date="2023-10-29T11:17:00Z">
      <w:r w:rsidR="00B902B0">
        <w:rPr>
          <w:color w:val="C00000"/>
        </w:rPr>
        <w:t>S</w:t>
      </w:r>
    </w:ins>
    <w:ins w:id="172" w:author="Christian Noss (cnoss)" w:date="2023-10-29T11:18:00Z">
      <w:r w:rsidR="00B902B0">
        <w:rPr>
          <w:color w:val="C00000"/>
        </w:rPr>
        <w:t>cience</w:t>
      </w:r>
    </w:ins>
    <w:del w:id="173" w:author="Christian Noss (cnoss)" w:date="2023-10-29T11:17:00Z">
      <w:r w:rsidR="00234D09" w:rsidRPr="00234D09" w:rsidDel="00B902B0">
        <w:rPr>
          <w:color w:val="C00000"/>
        </w:rPr>
        <w:delText>XXX</w:delText>
      </w:r>
    </w:del>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6B4E7" w14:textId="77777777" w:rsidR="00917DA6" w:rsidRPr="000C3D93" w:rsidRDefault="00917DA6" w:rsidP="000C3D93">
    <w:pPr>
      <w:pStyle w:val="Kopf-FuzeileTH"/>
      <w:tabs>
        <w:tab w:val="left" w:pos="0"/>
      </w:tabs>
    </w:pPr>
    <w:r w:rsidRPr="0094500E">
      <mc:AlternateContent>
        <mc:Choice Requires="wps">
          <w:drawing>
            <wp:anchor distT="0" distB="0" distL="114300" distR="114300" simplePos="0" relativeHeight="251658244" behindDoc="0" locked="1" layoutInCell="1" allowOverlap="1" wp14:anchorId="790C0F07" wp14:editId="5EA97AF3">
              <wp:simplePos x="0" y="0"/>
              <wp:positionH relativeFrom="page">
                <wp:posOffset>640715</wp:posOffset>
              </wp:positionH>
              <wp:positionV relativeFrom="page">
                <wp:posOffset>288290</wp:posOffset>
              </wp:positionV>
              <wp:extent cx="485280" cy="124560"/>
              <wp:effectExtent l="0" t="0" r="10160" b="8890"/>
              <wp:wrapNone/>
              <wp:docPr id="1" name="Textfeld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flipV="1">
                        <a:off x="0" y="0"/>
                        <a:ext cx="485280" cy="124560"/>
                      </a:xfrm>
                      <a:prstGeom prst="rect">
                        <a:avLst/>
                      </a:prstGeom>
                      <a:noFill/>
                      <a:ln>
                        <a:noFill/>
                      </a:ln>
                    </wps:spPr>
                    <wps:txbx>
                      <w:txbxContent>
                        <w:p w14:paraId="6E5C269B" w14:textId="77777777" w:rsidR="00917DA6" w:rsidRPr="003E4E53" w:rsidRDefault="00917DA6" w:rsidP="00AB6EBA">
                          <w:pPr>
                            <w:pStyle w:val="Kopf-FuzeileTH"/>
                            <w:spacing w:after="240"/>
                          </w:pPr>
                          <w:r w:rsidRPr="004243FE">
                            <w:fldChar w:fldCharType="begin"/>
                          </w:r>
                          <w:r w:rsidRPr="004243FE">
                            <w:instrText xml:space="preserve"> PAGE  \* Arabic  \* MERGEFORMAT </w:instrText>
                          </w:r>
                          <w:r w:rsidRPr="004243FE">
                            <w:fldChar w:fldCharType="separate"/>
                          </w:r>
                          <w:r>
                            <w:t>24</w:t>
                          </w:r>
                          <w:r w:rsidRPr="004243FE">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0C0F07" id="_x0000_t202" coordsize="21600,21600" o:spt="202" path="m,l,21600r21600,l21600,xe">
              <v:stroke joinstyle="miter"/>
              <v:path gradientshapeok="t" o:connecttype="rect"/>
            </v:shapetype>
            <v:shape id="Textfeld 1" o:spid="_x0000_s1030" type="#_x0000_t202" style="position:absolute;margin-left:50.45pt;margin-top:22.7pt;width:38.2pt;height:9.8pt;flip:y;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" filled="f" stroked="f">
              <o:lock v:ext="edit" aspectratio="t"/>
              <v:textbox inset="0,0,0,0">
                <w:txbxContent>
                  <w:p w14:paraId="6E5C269B" w14:textId="77777777" w:rsidR="00917DA6" w:rsidRPr="003E4E53" w:rsidRDefault="00917DA6" w:rsidP="00AB6EBA">
                    <w:pPr>
                      <w:pStyle w:val="Kopf-FuzeileTH"/>
                      <w:spacing w:after="240"/>
                    </w:pPr>
                    <w:r w:rsidRPr="004243FE">
                      <w:fldChar w:fldCharType="begin"/>
                    </w:r>
                    <w:r w:rsidRPr="004243FE">
                      <w:instrText xml:space="preserve"> PAGE  \* Arabic  \* MERGEFORMAT </w:instrText>
                    </w:r>
                    <w:r w:rsidRPr="004243FE">
                      <w:fldChar w:fldCharType="separate"/>
                    </w:r>
                    <w:r>
                      <w:t>24</w:t>
                    </w:r>
                    <w:r w:rsidRPr="004243FE">
                      <w:fldChar w:fldCharType="end"/>
                    </w:r>
                  </w:p>
                </w:txbxContent>
              </v:textbox>
              <w10:wrap anchorx="page" anchory="page"/>
              <w10:anchorlock/>
            </v:shape>
          </w:pict>
        </mc:Fallback>
      </mc:AlternateContent>
    </w:r>
    <w:r>
      <w:t xml:space="preserve">Prüfungsordnung für den Studiengang </w:t>
    </w:r>
    <w:r w:rsidRPr="00BE144B">
      <w:rPr>
        <w:color w:val="C90C0F"/>
      </w:rPr>
      <w:t xml:space="preserve">XXX </w:t>
    </w:r>
    <w:r>
      <w:t xml:space="preserve">mit dem Abschlussgrad Bachelor of </w:t>
    </w:r>
    <w:r w:rsidRPr="00BE144B">
      <w:rPr>
        <w:color w:val="C90C0F"/>
      </w:rPr>
      <w:t>XXX</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1C65" w14:textId="3C8283C4" w:rsidR="00917DA6" w:rsidRPr="000C3D93" w:rsidRDefault="00234D09" w:rsidP="00261E97">
    <w:pPr>
      <w:pStyle w:val="Kopf-FuzeileTH"/>
    </w:pPr>
    <w:r>
      <w:t>Anlage 1</w:t>
    </w:r>
    <w:r w:rsidR="00917DA6" w:rsidRPr="00261E97">
      <w:t xml:space="preserve">: </w:t>
    </w:r>
    <w:r>
      <w:t>Studienverlaufsplan</w:t>
    </w:r>
    <w:r w:rsidR="00917DA6" w:rsidRPr="000C3D93">
      <w:t xml:space="preserve"> </w:t>
    </w:r>
    <w:r w:rsidR="00B254D6" w:rsidRPr="006B08E8">
      <mc:AlternateContent>
        <mc:Choice Requires="wps">
          <w:drawing>
            <wp:anchor distT="0" distB="0" distL="114300" distR="114300" simplePos="0" relativeHeight="251658248" behindDoc="0" locked="1" layoutInCell="1" allowOverlap="1" wp14:anchorId="6AD03686" wp14:editId="50C89C54">
              <wp:simplePos x="0" y="0"/>
              <wp:positionH relativeFrom="page">
                <wp:posOffset>6376035</wp:posOffset>
              </wp:positionH>
              <wp:positionV relativeFrom="page">
                <wp:posOffset>288290</wp:posOffset>
              </wp:positionV>
              <wp:extent cx="574200" cy="143640"/>
              <wp:effectExtent l="0" t="0" r="0" b="8890"/>
              <wp:wrapNone/>
              <wp:docPr id="11" name="Textfeld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4200" cy="1436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AB0DFDA" w14:textId="11A7B5F0" w:rsidR="00B254D6" w:rsidRPr="003E4E53" w:rsidRDefault="00B254D6" w:rsidP="00B254D6">
                          <w:pPr>
                            <w:pStyle w:val="SeitenzahlTH"/>
                          </w:pPr>
                          <w:r>
                            <w:fldChar w:fldCharType="begin"/>
                          </w:r>
                          <w:r>
                            <w:instrText xml:space="preserve"> PAGE  \* Arabic  \* MERGEFORMAT </w:instrText>
                          </w:r>
                          <w:r>
                            <w:fldChar w:fldCharType="separate"/>
                          </w:r>
                          <w:r>
                            <w:t>28</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AD03686" id="_x0000_t202" coordsize="21600,21600" o:spt="202" path="m,l,21600r21600,l21600,xe">
              <v:stroke joinstyle="miter"/>
              <v:path gradientshapeok="t" o:connecttype="rect"/>
            </v:shapetype>
            <v:shape id="Textfeld 11" o:spid="_x0000_s1031" type="#_x0000_t202" style="position:absolute;margin-left:502.05pt;margin-top:22.7pt;width:45.2pt;height:11.3pt;flip:y;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" stroked="f" strokeweight=".5pt">
              <v:textbox inset="0,0,0,0">
                <w:txbxContent>
                  <w:p w14:paraId="1AB0DFDA" w14:textId="11A7B5F0" w:rsidR="00B254D6" w:rsidRPr="003E4E53" w:rsidRDefault="00B254D6" w:rsidP="00B254D6">
                    <w:pPr>
                      <w:pStyle w:val="SeitenzahlTH"/>
                    </w:pPr>
                    <w:r>
                      <w:fldChar w:fldCharType="begin"/>
                    </w:r>
                    <w:r>
                      <w:instrText xml:space="preserve"> PAGE  \* Arabic  \* MERGEFORMAT </w:instrText>
                    </w:r>
                    <w:r>
                      <w:fldChar w:fldCharType="separate"/>
                    </w:r>
                    <w:r>
                      <w:t>28</w:t>
                    </w:r>
                    <w:r>
                      <w:fldChar w:fldCharType="end"/>
                    </w:r>
                  </w:p>
                </w:txbxContent>
              </v:textbox>
              <w10:wrap anchorx="page" anchory="page"/>
              <w10:anchorlock/>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6DC20" w14:textId="0D3D906C" w:rsidR="00917DA6" w:rsidRDefault="00007A8F" w:rsidP="00D2146C">
    <w:pPr>
      <w:pStyle w:val="Kopf-FuzeileTH"/>
    </w:pPr>
    <w:r w:rsidRPr="0094500E">
      <mc:AlternateContent>
        <mc:Choice Requires="wps">
          <w:drawing>
            <wp:anchor distT="0" distB="0" distL="114300" distR="114300" simplePos="0" relativeHeight="251658247" behindDoc="0" locked="1" layoutInCell="1" allowOverlap="1" wp14:anchorId="4A78887C" wp14:editId="0D18D983">
              <wp:simplePos x="0" y="0"/>
              <wp:positionH relativeFrom="page">
                <wp:posOffset>640715</wp:posOffset>
              </wp:positionH>
              <wp:positionV relativeFrom="page">
                <wp:posOffset>288290</wp:posOffset>
              </wp:positionV>
              <wp:extent cx="485280" cy="124560"/>
              <wp:effectExtent l="0" t="0" r="10160" b="8890"/>
              <wp:wrapNone/>
              <wp:docPr id="2" name="Textfeld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flipV="1">
                        <a:off x="0" y="0"/>
                        <a:ext cx="485280" cy="124560"/>
                      </a:xfrm>
                      <a:prstGeom prst="rect">
                        <a:avLst/>
                      </a:prstGeom>
                      <a:noFill/>
                      <a:ln>
                        <a:noFill/>
                      </a:ln>
                    </wps:spPr>
                    <wps:txbx>
                      <w:txbxContent>
                        <w:p w14:paraId="36FA3E31" w14:textId="17241797" w:rsidR="00007A8F" w:rsidRPr="003E4E53" w:rsidRDefault="00007A8F" w:rsidP="00007A8F">
                          <w:pPr>
                            <w:pStyle w:val="Kopf-FuzeileTH"/>
                            <w:spacing w:after="240"/>
                          </w:pPr>
                          <w:r w:rsidRPr="004243FE">
                            <w:fldChar w:fldCharType="begin"/>
                          </w:r>
                          <w:r w:rsidRPr="004243FE">
                            <w:instrText xml:space="preserve"> PAGE  \* Arabic  \* MERGEFORMAT </w:instrText>
                          </w:r>
                          <w:r w:rsidRPr="004243FE">
                            <w:fldChar w:fldCharType="separate"/>
                          </w:r>
                          <w:r w:rsidR="00B254D6">
                            <w:t>29</w:t>
                          </w:r>
                          <w:r w:rsidRPr="004243FE">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78887C" id="_x0000_t202" coordsize="21600,21600" o:spt="202" path="m,l,21600r21600,l21600,xe">
              <v:stroke joinstyle="miter"/>
              <v:path gradientshapeok="t" o:connecttype="rect"/>
            </v:shapetype>
            <v:shape id="Textfeld 2" o:spid="_x0000_s1032" type="#_x0000_t202" style="position:absolute;margin-left:50.45pt;margin-top:22.7pt;width:38.2pt;height:9.8pt;flip:y;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" filled="f" stroked="f">
              <o:lock v:ext="edit" aspectratio="t"/>
              <v:textbox inset="0,0,0,0">
                <w:txbxContent>
                  <w:p w14:paraId="36FA3E31" w14:textId="17241797" w:rsidR="00007A8F" w:rsidRPr="003E4E53" w:rsidRDefault="00007A8F" w:rsidP="00007A8F">
                    <w:pPr>
                      <w:pStyle w:val="Kopf-FuzeileTH"/>
                      <w:spacing w:after="240"/>
                    </w:pPr>
                    <w:r w:rsidRPr="004243FE">
                      <w:fldChar w:fldCharType="begin"/>
                    </w:r>
                    <w:r w:rsidRPr="004243FE">
                      <w:instrText xml:space="preserve"> PAGE  \* Arabic  \* MERGEFORMAT </w:instrText>
                    </w:r>
                    <w:r w:rsidRPr="004243FE">
                      <w:fldChar w:fldCharType="separate"/>
                    </w:r>
                    <w:r w:rsidR="00B254D6">
                      <w:t>29</w:t>
                    </w:r>
                    <w:r w:rsidRPr="004243FE">
                      <w:fldChar w:fldCharType="end"/>
                    </w:r>
                  </w:p>
                </w:txbxContent>
              </v:textbox>
              <w10:wrap anchorx="page" anchory="page"/>
              <w10:anchorlock/>
            </v:shape>
          </w:pict>
        </mc:Fallback>
      </mc:AlternateContent>
    </w:r>
    <w:r w:rsidR="00917DA6">
      <w:fldChar w:fldCharType="begin"/>
    </w:r>
    <w:r w:rsidR="00917DA6">
      <w:instrText xml:space="preserve"> STYLEREF  "Überschrift 2 unnummeriert" \t </w:instrText>
    </w:r>
    <w:r w:rsidR="00FA3F02">
      <w:fldChar w:fldCharType="separate"/>
    </w:r>
    <w:r w:rsidR="00C5451C">
      <w:t>Anlage 1b: Studienverlaufsplan für das Teilzeitstudium</w:t>
    </w:r>
    <w:r w:rsidR="00917DA6">
      <w:fldChar w:fldCharType="end"/>
    </w:r>
    <w:r w:rsidR="00917DA6" w:rsidRPr="006B08E8">
      <mc:AlternateContent>
        <mc:Choice Requires="wps">
          <w:drawing>
            <wp:anchor distT="0" distB="0" distL="114300" distR="114300" simplePos="0" relativeHeight="251658242" behindDoc="0" locked="1" layoutInCell="1" allowOverlap="1" wp14:anchorId="39F99A30" wp14:editId="379CEAEC">
              <wp:simplePos x="0" y="0"/>
              <wp:positionH relativeFrom="page">
                <wp:posOffset>6376035</wp:posOffset>
              </wp:positionH>
              <wp:positionV relativeFrom="page">
                <wp:posOffset>288290</wp:posOffset>
              </wp:positionV>
              <wp:extent cx="574200" cy="143640"/>
              <wp:effectExtent l="0" t="0" r="0" b="8890"/>
              <wp:wrapNone/>
              <wp:docPr id="10" name="Textfeld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4200" cy="14364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354ED62" w14:textId="5A706342" w:rsidR="00917DA6" w:rsidRPr="003E4E53" w:rsidRDefault="00917DA6" w:rsidP="005F4CFF">
                          <w:pPr>
                            <w:pStyle w:val="SeitenzahlTH"/>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F99A30" id="Textfeld 10" o:spid="_x0000_s1033" type="#_x0000_t202" style="position:absolute;margin-left:502.05pt;margin-top:22.7pt;width:45.2pt;height:11.3pt;flip:y;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" stroked="f" strokeweight=".5pt">
              <v:textbox inset="0,0,0,0">
                <w:txbxContent>
                  <w:p w14:paraId="7354ED62" w14:textId="5A706342" w:rsidR="00917DA6" w:rsidRPr="003E4E53" w:rsidRDefault="00917DA6" w:rsidP="005F4CFF">
                    <w:pPr>
                      <w:pStyle w:val="SeitenzahlTH"/>
                    </w:pPr>
                  </w:p>
                </w:txbxContent>
              </v:textbox>
              <w10:wrap anchorx="page"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119B4"/>
    <w:multiLevelType w:val="multilevel"/>
    <w:tmpl w:val="77440A1A"/>
    <w:styleLink w:val="ListeAufzhlung1-2-3"/>
    <w:lvl w:ilvl="0">
      <w:start w:val="1"/>
      <w:numFmt w:val="decimal"/>
      <w:pStyle w:val="Aufzhlung1-2-3TH"/>
      <w:lvlText w:val="%1."/>
      <w:lvlJc w:val="left"/>
      <w:pPr>
        <w:tabs>
          <w:tab w:val="num" w:pos="454"/>
        </w:tabs>
        <w:ind w:left="454" w:hanging="454"/>
      </w:pPr>
      <w:rPr>
        <w:rFonts w:hint="default"/>
      </w:rPr>
    </w:lvl>
    <w:lvl w:ilvl="1">
      <w:start w:val="1"/>
      <w:numFmt w:val="decimal"/>
      <w:pStyle w:val="Aufzhlung1-2-3THeingerckt"/>
      <w:lvlText w:val="%2."/>
      <w:lvlJc w:val="left"/>
      <w:pPr>
        <w:tabs>
          <w:tab w:val="num" w:pos="794"/>
        </w:tabs>
        <w:ind w:left="794" w:hanging="340"/>
      </w:pPr>
      <w:rPr>
        <w:rFonts w:hint="default"/>
      </w:rPr>
    </w:lvl>
    <w:lvl w:ilvl="2">
      <w:start w:val="1"/>
      <w:numFmt w:val="lowerRoman"/>
      <w:lvlText w:val="%3."/>
      <w:lvlJc w:val="left"/>
      <w:pPr>
        <w:ind w:left="794" w:hanging="340"/>
      </w:pPr>
      <w:rPr>
        <w:rFonts w:hint="default"/>
      </w:rPr>
    </w:lvl>
    <w:lvl w:ilvl="3">
      <w:start w:val="1"/>
      <w:numFmt w:val="decimal"/>
      <w:lvlText w:val="%4."/>
      <w:lvlJc w:val="left"/>
      <w:pPr>
        <w:ind w:left="794" w:hanging="340"/>
      </w:pPr>
      <w:rPr>
        <w:rFonts w:hint="default"/>
      </w:rPr>
    </w:lvl>
    <w:lvl w:ilvl="4">
      <w:start w:val="1"/>
      <w:numFmt w:val="lowerLetter"/>
      <w:lvlText w:val="%5."/>
      <w:lvlJc w:val="left"/>
      <w:pPr>
        <w:ind w:left="2270" w:hanging="454"/>
      </w:pPr>
      <w:rPr>
        <w:rFonts w:hint="default"/>
      </w:rPr>
    </w:lvl>
    <w:lvl w:ilvl="5">
      <w:start w:val="1"/>
      <w:numFmt w:val="lowerRoman"/>
      <w:lvlText w:val="%6."/>
      <w:lvlJc w:val="right"/>
      <w:pPr>
        <w:ind w:left="2724" w:hanging="454"/>
      </w:pPr>
      <w:rPr>
        <w:rFonts w:hint="default"/>
      </w:rPr>
    </w:lvl>
    <w:lvl w:ilvl="6">
      <w:start w:val="1"/>
      <w:numFmt w:val="decimal"/>
      <w:lvlText w:val="%7."/>
      <w:lvlJc w:val="left"/>
      <w:pPr>
        <w:ind w:left="3178" w:hanging="454"/>
      </w:pPr>
      <w:rPr>
        <w:rFonts w:hint="default"/>
      </w:rPr>
    </w:lvl>
    <w:lvl w:ilvl="7">
      <w:start w:val="1"/>
      <w:numFmt w:val="lowerLetter"/>
      <w:lvlText w:val="%8."/>
      <w:lvlJc w:val="left"/>
      <w:pPr>
        <w:ind w:left="3632" w:hanging="454"/>
      </w:pPr>
      <w:rPr>
        <w:rFonts w:hint="default"/>
      </w:rPr>
    </w:lvl>
    <w:lvl w:ilvl="8">
      <w:start w:val="1"/>
      <w:numFmt w:val="lowerRoman"/>
      <w:lvlText w:val="%9."/>
      <w:lvlJc w:val="right"/>
      <w:pPr>
        <w:ind w:left="4086" w:hanging="454"/>
      </w:pPr>
      <w:rPr>
        <w:rFonts w:hint="default"/>
      </w:rPr>
    </w:lvl>
  </w:abstractNum>
  <w:abstractNum w:abstractNumId="1" w15:restartNumberingAfterBreak="0">
    <w:nsid w:val="303C2ABB"/>
    <w:multiLevelType w:val="multilevel"/>
    <w:tmpl w:val="B4DE38D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berschrift5"/>
      <w:lvlText w:val="%5)"/>
      <w:lvlJc w:val="left"/>
      <w:pPr>
        <w:ind w:left="1008" w:hanging="432"/>
      </w:pPr>
    </w:lvl>
    <w:lvl w:ilvl="5">
      <w:start w:val="1"/>
      <w:numFmt w:val="lowerLetter"/>
      <w:pStyle w:val="berschrift6"/>
      <w:lvlText w:val="%6)"/>
      <w:lvlJc w:val="left"/>
      <w:pPr>
        <w:ind w:left="1152" w:hanging="432"/>
      </w:pPr>
    </w:lvl>
    <w:lvl w:ilvl="6">
      <w:start w:val="1"/>
      <w:numFmt w:val="lowerRoman"/>
      <w:pStyle w:val="berschrift7"/>
      <w:lvlText w:val="%7)"/>
      <w:lvlJc w:val="right"/>
      <w:pPr>
        <w:ind w:left="1296" w:hanging="288"/>
      </w:pPr>
    </w:lvl>
    <w:lvl w:ilvl="7">
      <w:start w:val="1"/>
      <w:numFmt w:val="lowerLetter"/>
      <w:pStyle w:val="berschrift8"/>
      <w:lvlText w:val="%8."/>
      <w:lvlJc w:val="left"/>
      <w:pPr>
        <w:ind w:left="1440" w:hanging="432"/>
      </w:pPr>
    </w:lvl>
    <w:lvl w:ilvl="8">
      <w:start w:val="1"/>
      <w:numFmt w:val="lowerRoman"/>
      <w:pStyle w:val="berschrift9"/>
      <w:lvlText w:val="%9."/>
      <w:lvlJc w:val="right"/>
      <w:pPr>
        <w:ind w:left="1584" w:hanging="144"/>
      </w:pPr>
    </w:lvl>
  </w:abstractNum>
  <w:abstractNum w:abstractNumId="2" w15:restartNumberingAfterBreak="0">
    <w:nsid w:val="32D01F74"/>
    <w:multiLevelType w:val="multilevel"/>
    <w:tmpl w:val="4372E3F2"/>
    <w:styleLink w:val="ListeTHKlnArial2"/>
    <w:lvl w:ilvl="0">
      <w:start w:val="1"/>
      <w:numFmt w:val="upperRoman"/>
      <w:pStyle w:val="berschrift1"/>
      <w:lvlText w:val="%1"/>
      <w:lvlJc w:val="left"/>
      <w:pPr>
        <w:tabs>
          <w:tab w:val="num" w:pos="454"/>
        </w:tabs>
        <w:ind w:left="454" w:hanging="454"/>
      </w:pPr>
      <w:rPr>
        <w:rFonts w:hint="default"/>
      </w:rPr>
    </w:lvl>
    <w:lvl w:ilvl="1">
      <w:start w:val="1"/>
      <w:numFmt w:val="decimal"/>
      <w:lvlRestart w:val="0"/>
      <w:pStyle w:val="berschrift2"/>
      <w:lvlText w:val="§ %2"/>
      <w:lvlJc w:val="left"/>
      <w:pPr>
        <w:tabs>
          <w:tab w:val="num" w:pos="454"/>
        </w:tabs>
        <w:ind w:left="454" w:hanging="454"/>
      </w:pPr>
      <w:rPr>
        <w:rFonts w:hint="default"/>
      </w:rPr>
    </w:lvl>
    <w:lvl w:ilvl="2">
      <w:start w:val="1"/>
      <w:numFmt w:val="decimal"/>
      <w:pStyle w:val="berschrift3"/>
      <w:lvlText w:val="%2.%3"/>
      <w:lvlJc w:val="left"/>
      <w:pPr>
        <w:tabs>
          <w:tab w:val="num" w:pos="596"/>
        </w:tabs>
        <w:ind w:left="596" w:hanging="596"/>
      </w:pPr>
      <w:rPr>
        <w:rFonts w:hint="default"/>
      </w:rPr>
    </w:lvl>
    <w:lvl w:ilvl="3">
      <w:start w:val="1"/>
      <w:numFmt w:val="lowerLetter"/>
      <w:pStyle w:val="berschrift4"/>
      <w:lvlText w:val="%4)"/>
      <w:lvlJc w:val="left"/>
      <w:pPr>
        <w:tabs>
          <w:tab w:val="num" w:pos="454"/>
        </w:tabs>
        <w:ind w:left="454" w:hanging="454"/>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3" w15:restartNumberingAfterBreak="0">
    <w:nsid w:val="37D0571F"/>
    <w:multiLevelType w:val="multilevel"/>
    <w:tmpl w:val="62EC777A"/>
    <w:styleLink w:val="ListeAufzhlunga-b-c"/>
    <w:lvl w:ilvl="0">
      <w:start w:val="1"/>
      <w:numFmt w:val="lowerLetter"/>
      <w:pStyle w:val="Aufzhlunga-b-cTH"/>
      <w:lvlText w:val="%1)"/>
      <w:lvlJc w:val="left"/>
      <w:pPr>
        <w:tabs>
          <w:tab w:val="num" w:pos="454"/>
        </w:tabs>
        <w:ind w:left="454" w:hanging="454"/>
      </w:pPr>
      <w:rPr>
        <w:rFonts w:hint="default"/>
      </w:rPr>
    </w:lvl>
    <w:lvl w:ilvl="1">
      <w:start w:val="1"/>
      <w:numFmt w:val="lowerLetter"/>
      <w:pStyle w:val="Aufzhlunga-b-cTHeingerckt"/>
      <w:lvlText w:val="%2)"/>
      <w:lvlJc w:val="left"/>
      <w:pPr>
        <w:tabs>
          <w:tab w:val="num" w:pos="794"/>
        </w:tabs>
        <w:ind w:left="794" w:hanging="340"/>
      </w:pPr>
      <w:rPr>
        <w:rFonts w:ascii="Arial" w:hAnsi="Arial" w:hint="default"/>
      </w:rPr>
    </w:lvl>
    <w:lvl w:ilvl="2">
      <w:start w:val="1"/>
      <w:numFmt w:val="bullet"/>
      <w:lvlText w:val=""/>
      <w:lvlJc w:val="left"/>
      <w:pPr>
        <w:ind w:left="1134" w:hanging="340"/>
      </w:pPr>
      <w:rPr>
        <w:rFonts w:ascii="Wingdings" w:hAnsi="Wingdings" w:hint="default"/>
      </w:rPr>
    </w:lvl>
    <w:lvl w:ilvl="3">
      <w:start w:val="1"/>
      <w:numFmt w:val="bullet"/>
      <w:lvlText w:val=""/>
      <w:lvlJc w:val="left"/>
      <w:pPr>
        <w:tabs>
          <w:tab w:val="num" w:pos="1616"/>
        </w:tabs>
        <w:ind w:left="1474" w:hanging="454"/>
      </w:pPr>
      <w:rPr>
        <w:rFonts w:ascii="Symbol" w:hAnsi="Symbol" w:hint="default"/>
      </w:rPr>
    </w:lvl>
    <w:lvl w:ilvl="4">
      <w:start w:val="1"/>
      <w:numFmt w:val="bullet"/>
      <w:lvlText w:val="o"/>
      <w:lvlJc w:val="left"/>
      <w:pPr>
        <w:tabs>
          <w:tab w:val="num" w:pos="1956"/>
        </w:tabs>
        <w:ind w:left="1814" w:hanging="454"/>
      </w:pPr>
      <w:rPr>
        <w:rFonts w:ascii="Courier New" w:hAnsi="Courier New" w:cs="Courier New" w:hint="default"/>
      </w:rPr>
    </w:lvl>
    <w:lvl w:ilvl="5">
      <w:start w:val="1"/>
      <w:numFmt w:val="bullet"/>
      <w:lvlText w:val=""/>
      <w:lvlJc w:val="left"/>
      <w:pPr>
        <w:tabs>
          <w:tab w:val="num" w:pos="2296"/>
        </w:tabs>
        <w:ind w:left="2154" w:hanging="454"/>
      </w:pPr>
      <w:rPr>
        <w:rFonts w:ascii="Wingdings" w:hAnsi="Wingdings" w:hint="default"/>
      </w:rPr>
    </w:lvl>
    <w:lvl w:ilvl="6">
      <w:start w:val="1"/>
      <w:numFmt w:val="bullet"/>
      <w:lvlText w:val=""/>
      <w:lvlJc w:val="left"/>
      <w:pPr>
        <w:tabs>
          <w:tab w:val="num" w:pos="2636"/>
        </w:tabs>
        <w:ind w:left="2494" w:hanging="454"/>
      </w:pPr>
      <w:rPr>
        <w:rFonts w:ascii="Symbol" w:hAnsi="Symbol" w:hint="default"/>
      </w:rPr>
    </w:lvl>
    <w:lvl w:ilvl="7">
      <w:start w:val="1"/>
      <w:numFmt w:val="bullet"/>
      <w:lvlText w:val="o"/>
      <w:lvlJc w:val="left"/>
      <w:pPr>
        <w:tabs>
          <w:tab w:val="num" w:pos="2976"/>
        </w:tabs>
        <w:ind w:left="2834" w:hanging="454"/>
      </w:pPr>
      <w:rPr>
        <w:rFonts w:ascii="Courier New" w:hAnsi="Courier New" w:cs="Courier New" w:hint="default"/>
      </w:rPr>
    </w:lvl>
    <w:lvl w:ilvl="8">
      <w:start w:val="1"/>
      <w:numFmt w:val="bullet"/>
      <w:lvlText w:val=""/>
      <w:lvlJc w:val="left"/>
      <w:pPr>
        <w:tabs>
          <w:tab w:val="num" w:pos="3316"/>
        </w:tabs>
        <w:ind w:left="3174" w:hanging="454"/>
      </w:pPr>
      <w:rPr>
        <w:rFonts w:ascii="Wingdings" w:hAnsi="Wingdings" w:hint="default"/>
      </w:rPr>
    </w:lvl>
  </w:abstractNum>
  <w:abstractNum w:abstractNumId="4" w15:restartNumberingAfterBreak="0">
    <w:nsid w:val="411210AC"/>
    <w:multiLevelType w:val="multilevel"/>
    <w:tmpl w:val="5DBC8F6C"/>
    <w:styleLink w:val="ListeAufzhlungStrich"/>
    <w:lvl w:ilvl="0">
      <w:start w:val="1"/>
      <w:numFmt w:val="bullet"/>
      <w:pStyle w:val="AufzhlungStrichTH"/>
      <w:lvlText w:val=""/>
      <w:lvlJc w:val="left"/>
      <w:pPr>
        <w:tabs>
          <w:tab w:val="num" w:pos="454"/>
        </w:tabs>
        <w:ind w:left="454" w:hanging="454"/>
      </w:pPr>
      <w:rPr>
        <w:rFonts w:ascii="Symbol" w:hAnsi="Symbol" w:hint="default"/>
      </w:rPr>
    </w:lvl>
    <w:lvl w:ilvl="1">
      <w:start w:val="1"/>
      <w:numFmt w:val="bullet"/>
      <w:pStyle w:val="AufzhlungStrichTHeingerckt"/>
      <w:lvlText w:val=""/>
      <w:lvlJc w:val="left"/>
      <w:pPr>
        <w:tabs>
          <w:tab w:val="num" w:pos="794"/>
        </w:tabs>
        <w:ind w:left="794" w:hanging="340"/>
      </w:pPr>
      <w:rPr>
        <w:rFonts w:ascii="Symbol" w:hAnsi="Symbol" w:hint="default"/>
      </w:rPr>
    </w:lvl>
    <w:lvl w:ilvl="2">
      <w:start w:val="1"/>
      <w:numFmt w:val="bullet"/>
      <w:pStyle w:val="AufzhlungStrichTH2xeingerckt"/>
      <w:lvlText w:val=""/>
      <w:lvlJc w:val="left"/>
      <w:pPr>
        <w:tabs>
          <w:tab w:val="num" w:pos="1134"/>
        </w:tabs>
        <w:ind w:left="1134" w:hanging="34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B134E59"/>
    <w:multiLevelType w:val="hybridMultilevel"/>
    <w:tmpl w:val="DF64BA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7B750FF4"/>
    <w:multiLevelType w:val="multilevel"/>
    <w:tmpl w:val="D96CB44C"/>
    <w:styleLink w:val="ListeAufzhlunga-b-c1"/>
    <w:lvl w:ilvl="0">
      <w:start w:val="1"/>
      <w:numFmt w:val="decimal"/>
      <w:pStyle w:val="FlietextTHnummeriert"/>
      <w:lvlText w:val="(%1)"/>
      <w:lvlJc w:val="left"/>
      <w:pPr>
        <w:tabs>
          <w:tab w:val="num" w:pos="454"/>
        </w:tabs>
        <w:ind w:left="454" w:hanging="454"/>
      </w:pPr>
      <w:rPr>
        <w:rFonts w:hint="default"/>
        <w:b w:val="0"/>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711655435">
    <w:abstractNumId w:val="1"/>
  </w:num>
  <w:num w:numId="2" w16cid:durableId="1523755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549952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468221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011419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8902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336680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866178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994049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91996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541909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15876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5214240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028433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966252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263529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923944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670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772210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95940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845307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3920959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91250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169522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24699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433436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646298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68822210">
    <w:abstractNumId w:val="6"/>
    <w:lvlOverride w:ilvl="0">
      <w:lvl w:ilvl="0">
        <w:start w:val="1"/>
        <w:numFmt w:val="decimal"/>
        <w:pStyle w:val="FlietextTHnummeriert"/>
        <w:lvlText w:val="(%1)"/>
        <w:lvlJc w:val="left"/>
        <w:pPr>
          <w:tabs>
            <w:tab w:val="num" w:pos="454"/>
          </w:tabs>
          <w:ind w:left="454" w:hanging="454"/>
        </w:pPr>
        <w:rPr>
          <w:rFonts w:hint="default"/>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9" w16cid:durableId="1531607492">
    <w:abstractNumId w:val="0"/>
  </w:num>
  <w:num w:numId="30" w16cid:durableId="1024936297">
    <w:abstractNumId w:val="3"/>
  </w:num>
  <w:num w:numId="31" w16cid:durableId="305277530">
    <w:abstractNumId w:val="6"/>
  </w:num>
  <w:num w:numId="32" w16cid:durableId="753818119">
    <w:abstractNumId w:val="2"/>
  </w:num>
  <w:num w:numId="33" w16cid:durableId="933321537">
    <w:abstractNumId w:val="2"/>
    <w:lvlOverride w:ilvl="0">
      <w:lvl w:ilvl="0">
        <w:start w:val="1"/>
        <w:numFmt w:val="upperRoman"/>
        <w:pStyle w:val="berschrift1"/>
        <w:lvlText w:val="%1"/>
        <w:lvlJc w:val="left"/>
        <w:pPr>
          <w:tabs>
            <w:tab w:val="num" w:pos="454"/>
          </w:tabs>
          <w:ind w:left="454" w:hanging="454"/>
        </w:pPr>
        <w:rPr>
          <w:rFonts w:hint="default"/>
        </w:rPr>
      </w:lvl>
    </w:lvlOverride>
    <w:lvlOverride w:ilvl="1">
      <w:lvl w:ilvl="1">
        <w:start w:val="1"/>
        <w:numFmt w:val="decimal"/>
        <w:lvlRestart w:val="0"/>
        <w:pStyle w:val="berschrift2"/>
        <w:lvlText w:val="§ %2"/>
        <w:lvlJc w:val="left"/>
        <w:pPr>
          <w:tabs>
            <w:tab w:val="num" w:pos="454"/>
          </w:tabs>
          <w:ind w:left="454" w:hanging="454"/>
        </w:pPr>
        <w:rPr>
          <w:color w:val="auto"/>
          <w:specVanish w:val="0"/>
        </w:rPr>
      </w:lvl>
    </w:lvlOverride>
    <w:lvlOverride w:ilvl="2">
      <w:lvl w:ilvl="2">
        <w:start w:val="1"/>
        <w:numFmt w:val="decimal"/>
        <w:pStyle w:val="berschrift3"/>
        <w:lvlText w:val="%2.%3"/>
        <w:lvlJc w:val="left"/>
        <w:pPr>
          <w:tabs>
            <w:tab w:val="num" w:pos="596"/>
          </w:tabs>
          <w:ind w:left="596" w:hanging="596"/>
        </w:pPr>
        <w:rPr>
          <w:rFonts w:hint="default"/>
        </w:rPr>
      </w:lvl>
    </w:lvlOverride>
    <w:lvlOverride w:ilvl="3">
      <w:lvl w:ilvl="3">
        <w:start w:val="1"/>
        <w:numFmt w:val="lowerLetter"/>
        <w:pStyle w:val="berschrift4"/>
        <w:lvlText w:val="%4)"/>
        <w:lvlJc w:val="left"/>
        <w:pPr>
          <w:tabs>
            <w:tab w:val="num" w:pos="454"/>
          </w:tabs>
          <w:ind w:left="454" w:hanging="454"/>
        </w:pPr>
        <w:rPr>
          <w:rFonts w:hint="default"/>
        </w:rPr>
      </w:lvl>
    </w:lvlOverride>
    <w:lvlOverride w:ilvl="4">
      <w:lvl w:ilvl="4">
        <w:start w:val="1"/>
        <w:numFmt w:val="decimal"/>
        <w:lvlText w:val="%1.%2.%3.%4.%5"/>
        <w:lvlJc w:val="left"/>
        <w:pPr>
          <w:ind w:left="680" w:hanging="680"/>
        </w:pPr>
        <w:rPr>
          <w:rFonts w:hint="default"/>
        </w:rPr>
      </w:lvl>
    </w:lvlOverride>
    <w:lvlOverride w:ilvl="5">
      <w:lvl w:ilvl="5">
        <w:start w:val="1"/>
        <w:numFmt w:val="decimal"/>
        <w:lvlText w:val="%1.%2.%3.%4.%5.%6"/>
        <w:lvlJc w:val="left"/>
        <w:pPr>
          <w:ind w:left="680" w:hanging="680"/>
        </w:pPr>
        <w:rPr>
          <w:rFonts w:hint="default"/>
        </w:rPr>
      </w:lvl>
    </w:lvlOverride>
    <w:lvlOverride w:ilvl="6">
      <w:lvl w:ilvl="6">
        <w:start w:val="1"/>
        <w:numFmt w:val="decimal"/>
        <w:lvlText w:val="%1.%2.%3.%4.%5.%6.%7"/>
        <w:lvlJc w:val="left"/>
        <w:pPr>
          <w:ind w:left="680" w:hanging="680"/>
        </w:pPr>
        <w:rPr>
          <w:rFonts w:hint="default"/>
        </w:rPr>
      </w:lvl>
    </w:lvlOverride>
    <w:lvlOverride w:ilvl="7">
      <w:lvl w:ilvl="7">
        <w:start w:val="1"/>
        <w:numFmt w:val="decimal"/>
        <w:lvlText w:val="%1.%2.%3.%4.%5.%6.%7.%8"/>
        <w:lvlJc w:val="left"/>
        <w:pPr>
          <w:ind w:left="680" w:hanging="680"/>
        </w:pPr>
        <w:rPr>
          <w:rFonts w:hint="default"/>
        </w:rPr>
      </w:lvl>
    </w:lvlOverride>
    <w:lvlOverride w:ilvl="8">
      <w:lvl w:ilvl="8">
        <w:start w:val="1"/>
        <w:numFmt w:val="decimal"/>
        <w:lvlText w:val="%1.%2.%3.%4.%5.%6.%7.%8.%9"/>
        <w:lvlJc w:val="left"/>
        <w:pPr>
          <w:ind w:left="680" w:hanging="680"/>
        </w:pPr>
        <w:rPr>
          <w:rFonts w:hint="default"/>
        </w:rPr>
      </w:lvl>
    </w:lvlOverride>
  </w:num>
  <w:num w:numId="34" w16cid:durableId="414901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27187463">
    <w:abstractNumId w:val="4"/>
  </w:num>
  <w:num w:numId="36" w16cid:durableId="303509786">
    <w:abstractNumId w:val="6"/>
    <w:lvlOverride w:ilvl="0">
      <w:startOverride w:val="1"/>
      <w:lvl w:ilvl="0">
        <w:start w:val="1"/>
        <w:numFmt w:val="decimal"/>
        <w:pStyle w:val="FlietextTHnummeriert"/>
        <w:lvlText w:val="(%1)"/>
        <w:lvlJc w:val="left"/>
        <w:pPr>
          <w:tabs>
            <w:tab w:val="num" w:pos="454"/>
          </w:tabs>
          <w:ind w:left="454" w:hanging="454"/>
        </w:pPr>
        <w:rPr>
          <w:rFonts w:hint="default"/>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lowerLetter"/>
        <w:lvlText w:val="%2)"/>
        <w:lvlJc w:val="left"/>
        <w:pPr>
          <w:ind w:left="720" w:hanging="360"/>
        </w:pPr>
        <w:rPr>
          <w:rFonts w:hint="default"/>
        </w:rPr>
      </w:lvl>
    </w:lvlOverride>
    <w:lvlOverride w:ilvl="2">
      <w:startOverride w:val="1"/>
      <w:lvl w:ilvl="2">
        <w:start w:val="1"/>
        <w:numFmt w:val="lowerRoman"/>
        <w:lvlText w:val="%3)"/>
        <w:lvlJc w:val="left"/>
        <w:pPr>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7" w16cid:durableId="1183015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425580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29579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923114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559135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616437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104261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785450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50140286">
    <w:abstractNumId w:val="4"/>
  </w:num>
  <w:num w:numId="46" w16cid:durableId="2021545913">
    <w:abstractNumId w:val="3"/>
    <w:lvlOverride w:ilvl="0">
      <w:startOverride w:val="1"/>
      <w:lvl w:ilvl="0">
        <w:start w:val="1"/>
        <w:numFmt w:val="lowerLetter"/>
        <w:pStyle w:val="Aufzhlunga-b-cTH"/>
        <w:lvlText w:val="%1)"/>
        <w:lvlJc w:val="left"/>
        <w:pPr>
          <w:tabs>
            <w:tab w:val="num" w:pos="454"/>
          </w:tabs>
          <w:ind w:left="454" w:hanging="454"/>
        </w:pPr>
        <w:rPr>
          <w:rFonts w:hint="default"/>
        </w:rPr>
      </w:lvl>
    </w:lvlOverride>
    <w:lvlOverride w:ilvl="1">
      <w:startOverride w:val="1"/>
      <w:lvl w:ilvl="1">
        <w:start w:val="1"/>
        <w:numFmt w:val="lowerLetter"/>
        <w:pStyle w:val="Aufzhlunga-b-cTHeingerckt"/>
        <w:lvlText w:val="%2)"/>
        <w:lvlJc w:val="left"/>
        <w:pPr>
          <w:tabs>
            <w:tab w:val="num" w:pos="794"/>
          </w:tabs>
          <w:ind w:left="794" w:hanging="340"/>
        </w:pPr>
        <w:rPr>
          <w:rFonts w:ascii="Arial" w:hAnsi="Arial" w:hint="default"/>
        </w:rPr>
      </w:lvl>
    </w:lvlOverride>
    <w:lvlOverride w:ilvl="2">
      <w:startOverride w:val="1"/>
      <w:lvl w:ilvl="2">
        <w:start w:val="1"/>
        <w:numFmt w:val="bullet"/>
        <w:lvlText w:val=""/>
        <w:lvlJc w:val="left"/>
        <w:pPr>
          <w:ind w:left="1134" w:hanging="340"/>
        </w:pPr>
        <w:rPr>
          <w:rFonts w:ascii="Wingdings" w:hAnsi="Wingdings" w:hint="default"/>
        </w:rPr>
      </w:lvl>
    </w:lvlOverride>
    <w:lvlOverride w:ilvl="3">
      <w:startOverride w:val="1"/>
      <w:lvl w:ilvl="3">
        <w:start w:val="1"/>
        <w:numFmt w:val="bullet"/>
        <w:lvlText w:val=""/>
        <w:lvlJc w:val="left"/>
        <w:pPr>
          <w:tabs>
            <w:tab w:val="num" w:pos="1616"/>
          </w:tabs>
          <w:ind w:left="1474" w:hanging="454"/>
        </w:pPr>
        <w:rPr>
          <w:rFonts w:ascii="Symbol" w:hAnsi="Symbol" w:hint="default"/>
        </w:rPr>
      </w:lvl>
    </w:lvlOverride>
    <w:lvlOverride w:ilvl="4">
      <w:startOverride w:val="1"/>
      <w:lvl w:ilvl="4">
        <w:start w:val="1"/>
        <w:numFmt w:val="bullet"/>
        <w:lvlText w:val="o"/>
        <w:lvlJc w:val="left"/>
        <w:pPr>
          <w:tabs>
            <w:tab w:val="num" w:pos="1956"/>
          </w:tabs>
          <w:ind w:left="1814" w:hanging="454"/>
        </w:pPr>
        <w:rPr>
          <w:rFonts w:ascii="Courier New" w:hAnsi="Courier New" w:cs="Courier New" w:hint="default"/>
        </w:rPr>
      </w:lvl>
    </w:lvlOverride>
    <w:lvlOverride w:ilvl="5">
      <w:startOverride w:val="1"/>
      <w:lvl w:ilvl="5">
        <w:start w:val="1"/>
        <w:numFmt w:val="bullet"/>
        <w:lvlText w:val=""/>
        <w:lvlJc w:val="left"/>
        <w:pPr>
          <w:tabs>
            <w:tab w:val="num" w:pos="2296"/>
          </w:tabs>
          <w:ind w:left="2154" w:hanging="454"/>
        </w:pPr>
        <w:rPr>
          <w:rFonts w:ascii="Wingdings" w:hAnsi="Wingdings" w:hint="default"/>
        </w:rPr>
      </w:lvl>
    </w:lvlOverride>
    <w:lvlOverride w:ilvl="6">
      <w:startOverride w:val="1"/>
      <w:lvl w:ilvl="6">
        <w:start w:val="1"/>
        <w:numFmt w:val="bullet"/>
        <w:lvlText w:val=""/>
        <w:lvlJc w:val="left"/>
        <w:pPr>
          <w:tabs>
            <w:tab w:val="num" w:pos="2636"/>
          </w:tabs>
          <w:ind w:left="2494" w:hanging="454"/>
        </w:pPr>
        <w:rPr>
          <w:rFonts w:ascii="Symbol" w:hAnsi="Symbol" w:hint="default"/>
        </w:rPr>
      </w:lvl>
    </w:lvlOverride>
    <w:lvlOverride w:ilvl="7">
      <w:startOverride w:val="1"/>
      <w:lvl w:ilvl="7">
        <w:start w:val="1"/>
        <w:numFmt w:val="bullet"/>
        <w:lvlText w:val="o"/>
        <w:lvlJc w:val="left"/>
        <w:pPr>
          <w:tabs>
            <w:tab w:val="num" w:pos="2976"/>
          </w:tabs>
          <w:ind w:left="2834" w:hanging="454"/>
        </w:pPr>
        <w:rPr>
          <w:rFonts w:ascii="Courier New" w:hAnsi="Courier New" w:cs="Courier New" w:hint="default"/>
        </w:rPr>
      </w:lvl>
    </w:lvlOverride>
    <w:lvlOverride w:ilvl="8">
      <w:startOverride w:val="1"/>
      <w:lvl w:ilvl="8">
        <w:start w:val="1"/>
        <w:numFmt w:val="bullet"/>
        <w:lvlText w:val=""/>
        <w:lvlJc w:val="left"/>
        <w:pPr>
          <w:tabs>
            <w:tab w:val="num" w:pos="3316"/>
          </w:tabs>
          <w:ind w:left="3174" w:hanging="454"/>
        </w:pPr>
        <w:rPr>
          <w:rFonts w:ascii="Wingdings" w:hAnsi="Wingdings" w:hint="default"/>
        </w:rPr>
      </w:lvl>
    </w:lvlOverride>
  </w:num>
  <w:num w:numId="47" w16cid:durableId="696345264">
    <w:abstractNumId w:val="3"/>
    <w:lvlOverride w:ilvl="0">
      <w:startOverride w:val="1"/>
      <w:lvl w:ilvl="0">
        <w:start w:val="1"/>
        <w:numFmt w:val="lowerLetter"/>
        <w:pStyle w:val="Aufzhlunga-b-cTH"/>
        <w:lvlText w:val="%1)"/>
        <w:lvlJc w:val="left"/>
        <w:pPr>
          <w:tabs>
            <w:tab w:val="num" w:pos="454"/>
          </w:tabs>
          <w:ind w:left="454" w:hanging="454"/>
        </w:pPr>
        <w:rPr>
          <w:rFonts w:hint="default"/>
        </w:rPr>
      </w:lvl>
    </w:lvlOverride>
    <w:lvlOverride w:ilvl="1">
      <w:startOverride w:val="1"/>
      <w:lvl w:ilvl="1">
        <w:start w:val="1"/>
        <w:numFmt w:val="lowerLetter"/>
        <w:pStyle w:val="Aufzhlunga-b-cTHeingerckt"/>
        <w:lvlText w:val="%2)"/>
        <w:lvlJc w:val="left"/>
        <w:pPr>
          <w:tabs>
            <w:tab w:val="num" w:pos="794"/>
          </w:tabs>
          <w:ind w:left="794" w:hanging="340"/>
        </w:pPr>
        <w:rPr>
          <w:rFonts w:ascii="Arial" w:hAnsi="Arial" w:hint="default"/>
        </w:rPr>
      </w:lvl>
    </w:lvlOverride>
    <w:lvlOverride w:ilvl="2">
      <w:startOverride w:val="1"/>
      <w:lvl w:ilvl="2">
        <w:start w:val="1"/>
        <w:numFmt w:val="bullet"/>
        <w:lvlText w:val=""/>
        <w:lvlJc w:val="left"/>
        <w:pPr>
          <w:ind w:left="1134" w:hanging="340"/>
        </w:pPr>
        <w:rPr>
          <w:rFonts w:ascii="Wingdings" w:hAnsi="Wingdings" w:hint="default"/>
        </w:rPr>
      </w:lvl>
    </w:lvlOverride>
    <w:lvlOverride w:ilvl="3">
      <w:startOverride w:val="1"/>
      <w:lvl w:ilvl="3">
        <w:start w:val="1"/>
        <w:numFmt w:val="bullet"/>
        <w:lvlText w:val=""/>
        <w:lvlJc w:val="left"/>
        <w:pPr>
          <w:tabs>
            <w:tab w:val="num" w:pos="1616"/>
          </w:tabs>
          <w:ind w:left="1474" w:hanging="454"/>
        </w:pPr>
        <w:rPr>
          <w:rFonts w:ascii="Symbol" w:hAnsi="Symbol" w:hint="default"/>
        </w:rPr>
      </w:lvl>
    </w:lvlOverride>
    <w:lvlOverride w:ilvl="4">
      <w:startOverride w:val="1"/>
      <w:lvl w:ilvl="4">
        <w:start w:val="1"/>
        <w:numFmt w:val="bullet"/>
        <w:lvlText w:val="o"/>
        <w:lvlJc w:val="left"/>
        <w:pPr>
          <w:tabs>
            <w:tab w:val="num" w:pos="1956"/>
          </w:tabs>
          <w:ind w:left="1814" w:hanging="454"/>
        </w:pPr>
        <w:rPr>
          <w:rFonts w:ascii="Courier New" w:hAnsi="Courier New" w:cs="Courier New" w:hint="default"/>
        </w:rPr>
      </w:lvl>
    </w:lvlOverride>
    <w:lvlOverride w:ilvl="5">
      <w:startOverride w:val="1"/>
      <w:lvl w:ilvl="5">
        <w:start w:val="1"/>
        <w:numFmt w:val="bullet"/>
        <w:lvlText w:val=""/>
        <w:lvlJc w:val="left"/>
        <w:pPr>
          <w:tabs>
            <w:tab w:val="num" w:pos="2296"/>
          </w:tabs>
          <w:ind w:left="2154" w:hanging="454"/>
        </w:pPr>
        <w:rPr>
          <w:rFonts w:ascii="Wingdings" w:hAnsi="Wingdings" w:hint="default"/>
        </w:rPr>
      </w:lvl>
    </w:lvlOverride>
    <w:lvlOverride w:ilvl="6">
      <w:startOverride w:val="1"/>
      <w:lvl w:ilvl="6">
        <w:start w:val="1"/>
        <w:numFmt w:val="bullet"/>
        <w:lvlText w:val=""/>
        <w:lvlJc w:val="left"/>
        <w:pPr>
          <w:tabs>
            <w:tab w:val="num" w:pos="2636"/>
          </w:tabs>
          <w:ind w:left="2494" w:hanging="454"/>
        </w:pPr>
        <w:rPr>
          <w:rFonts w:ascii="Symbol" w:hAnsi="Symbol" w:hint="default"/>
        </w:rPr>
      </w:lvl>
    </w:lvlOverride>
    <w:lvlOverride w:ilvl="7">
      <w:startOverride w:val="1"/>
      <w:lvl w:ilvl="7">
        <w:start w:val="1"/>
        <w:numFmt w:val="bullet"/>
        <w:lvlText w:val="o"/>
        <w:lvlJc w:val="left"/>
        <w:pPr>
          <w:tabs>
            <w:tab w:val="num" w:pos="2976"/>
          </w:tabs>
          <w:ind w:left="2834" w:hanging="454"/>
        </w:pPr>
        <w:rPr>
          <w:rFonts w:ascii="Courier New" w:hAnsi="Courier New" w:cs="Courier New" w:hint="default"/>
        </w:rPr>
      </w:lvl>
    </w:lvlOverride>
    <w:lvlOverride w:ilvl="8">
      <w:startOverride w:val="1"/>
      <w:lvl w:ilvl="8">
        <w:start w:val="1"/>
        <w:numFmt w:val="bullet"/>
        <w:lvlText w:val=""/>
        <w:lvlJc w:val="left"/>
        <w:pPr>
          <w:tabs>
            <w:tab w:val="num" w:pos="3316"/>
          </w:tabs>
          <w:ind w:left="3174" w:hanging="454"/>
        </w:pPr>
        <w:rPr>
          <w:rFonts w:ascii="Wingdings" w:hAnsi="Wingdings" w:hint="default"/>
        </w:rPr>
      </w:lvl>
    </w:lvlOverride>
  </w:num>
  <w:num w:numId="48" w16cid:durableId="1109932663">
    <w:abstractNumId w:val="4"/>
    <w:lvlOverride w:ilvl="0">
      <w:lvl w:ilvl="0">
        <w:start w:val="1"/>
        <w:numFmt w:val="bullet"/>
        <w:pStyle w:val="AufzhlungStrichTH"/>
        <w:lvlText w:val=""/>
        <w:lvlJc w:val="left"/>
        <w:pPr>
          <w:tabs>
            <w:tab w:val="num" w:pos="3573"/>
          </w:tabs>
          <w:ind w:left="3573" w:hanging="454"/>
        </w:pPr>
        <w:rPr>
          <w:rFonts w:ascii="Symbol" w:hAnsi="Symbol" w:hint="default"/>
        </w:rPr>
      </w:lvl>
    </w:lvlOverride>
    <w:lvlOverride w:ilvl="1">
      <w:lvl w:ilvl="1">
        <w:start w:val="1"/>
        <w:numFmt w:val="bullet"/>
        <w:pStyle w:val="AufzhlungStrichTHeingerckt"/>
        <w:lvlText w:val=""/>
        <w:lvlJc w:val="left"/>
        <w:pPr>
          <w:tabs>
            <w:tab w:val="num" w:pos="794"/>
          </w:tabs>
          <w:ind w:left="794" w:hanging="340"/>
        </w:pPr>
        <w:rPr>
          <w:rFonts w:ascii="Symbol" w:hAnsi="Symbol" w:hint="default"/>
        </w:rPr>
      </w:lvl>
    </w:lvlOverride>
  </w:num>
  <w:num w:numId="49" w16cid:durableId="14251077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747776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542787126">
    <w:abstractNumId w:val="5"/>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an Noss (cnoss)">
    <w15:presenceInfo w15:providerId="AD" w15:userId="S::cnoss@th-koeln.de::9803b77d-e972-443f-a493-084f647edf94"/>
  </w15:person>
  <w15:person w15:author="Matthias Böhmer (mboehme1)">
    <w15:presenceInfo w15:providerId="AD" w15:userId="S::mboehme1@th-koeln.de::9e4d403a-b148-42a9-99de-99232d9f684e"/>
  </w15:person>
  <w15:person w15:author="Gastbenutzer">
    <w15:presenceInfo w15:providerId="AD" w15:userId="S::urn:spo:anon#16c1c32667095b5f76b1a06918b313e01201d6b63c1192e6f904277202be71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ctiveWritingStyle w:appName="MSWord" w:lang="de-DE" w:vendorID="64" w:dllVersion="4096" w:nlCheck="1" w:checkStyle="0"/>
  <w:proofState w:spelling="clean" w:grammar="clean"/>
  <w:attachedTemplate r:id="rId1"/>
  <w:linkStyles/>
  <w:stylePaneFormatFilter w:val="D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1"/>
  <w:trackRevisions/>
  <w:documentProtection w:edit="trackedChanges" w:enforcement="0"/>
  <w:autoFormatOverride/>
  <w:styleLockTheme/>
  <w:styleLockQFSet/>
  <w:defaultTabStop w:val="454"/>
  <w:autoHyphenation/>
  <w:hyphenationZone w:val="425"/>
  <w:evenAndOddHeaders/>
  <w:drawingGridHorizontalSpacing w:val="1486"/>
  <w:drawingGridVerticalSpacing w:val="2104"/>
  <w:displayHorizontalDrawingGridEvery w:val="8"/>
  <w:displayVerticalDrawingGridEvery w:val="8"/>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suppressBottom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D1A"/>
    <w:rsid w:val="000001C5"/>
    <w:rsid w:val="000015ED"/>
    <w:rsid w:val="000018B1"/>
    <w:rsid w:val="000018E9"/>
    <w:rsid w:val="00002089"/>
    <w:rsid w:val="000030CB"/>
    <w:rsid w:val="000031AD"/>
    <w:rsid w:val="00003275"/>
    <w:rsid w:val="000050B3"/>
    <w:rsid w:val="00005289"/>
    <w:rsid w:val="00005782"/>
    <w:rsid w:val="000064BA"/>
    <w:rsid w:val="00007355"/>
    <w:rsid w:val="00007A8F"/>
    <w:rsid w:val="00010616"/>
    <w:rsid w:val="000108CB"/>
    <w:rsid w:val="000138DD"/>
    <w:rsid w:val="00013C7F"/>
    <w:rsid w:val="00013E71"/>
    <w:rsid w:val="000147C2"/>
    <w:rsid w:val="000148DB"/>
    <w:rsid w:val="0001493B"/>
    <w:rsid w:val="0001658C"/>
    <w:rsid w:val="00016A56"/>
    <w:rsid w:val="00017371"/>
    <w:rsid w:val="00017439"/>
    <w:rsid w:val="00021B46"/>
    <w:rsid w:val="00021C93"/>
    <w:rsid w:val="00022407"/>
    <w:rsid w:val="000236A2"/>
    <w:rsid w:val="00023C3B"/>
    <w:rsid w:val="00024D5C"/>
    <w:rsid w:val="00027EBD"/>
    <w:rsid w:val="00030E72"/>
    <w:rsid w:val="00031325"/>
    <w:rsid w:val="0003240F"/>
    <w:rsid w:val="000337D3"/>
    <w:rsid w:val="00033B53"/>
    <w:rsid w:val="00033F61"/>
    <w:rsid w:val="00034519"/>
    <w:rsid w:val="00034896"/>
    <w:rsid w:val="00035121"/>
    <w:rsid w:val="00037BE3"/>
    <w:rsid w:val="00037BEA"/>
    <w:rsid w:val="00040646"/>
    <w:rsid w:val="000412A1"/>
    <w:rsid w:val="00041A95"/>
    <w:rsid w:val="00041BC7"/>
    <w:rsid w:val="00041E93"/>
    <w:rsid w:val="00042F3D"/>
    <w:rsid w:val="00043FE4"/>
    <w:rsid w:val="00044499"/>
    <w:rsid w:val="000451BE"/>
    <w:rsid w:val="0004622F"/>
    <w:rsid w:val="0004708B"/>
    <w:rsid w:val="0004763B"/>
    <w:rsid w:val="00047732"/>
    <w:rsid w:val="000504CA"/>
    <w:rsid w:val="0005085B"/>
    <w:rsid w:val="00053054"/>
    <w:rsid w:val="000545AA"/>
    <w:rsid w:val="00054B4B"/>
    <w:rsid w:val="0005570E"/>
    <w:rsid w:val="000568AC"/>
    <w:rsid w:val="00056A59"/>
    <w:rsid w:val="00057250"/>
    <w:rsid w:val="00057616"/>
    <w:rsid w:val="000603DA"/>
    <w:rsid w:val="0006060D"/>
    <w:rsid w:val="00060F82"/>
    <w:rsid w:val="00061047"/>
    <w:rsid w:val="000611E5"/>
    <w:rsid w:val="000615A4"/>
    <w:rsid w:val="0006219D"/>
    <w:rsid w:val="00062826"/>
    <w:rsid w:val="000640D8"/>
    <w:rsid w:val="00064189"/>
    <w:rsid w:val="00064A6F"/>
    <w:rsid w:val="00064BA8"/>
    <w:rsid w:val="00065377"/>
    <w:rsid w:val="00065564"/>
    <w:rsid w:val="00065864"/>
    <w:rsid w:val="00065C1B"/>
    <w:rsid w:val="00067033"/>
    <w:rsid w:val="00067509"/>
    <w:rsid w:val="000677A0"/>
    <w:rsid w:val="00067A8C"/>
    <w:rsid w:val="00070622"/>
    <w:rsid w:val="0007210B"/>
    <w:rsid w:val="0007225D"/>
    <w:rsid w:val="000734F1"/>
    <w:rsid w:val="0007370D"/>
    <w:rsid w:val="00074EB0"/>
    <w:rsid w:val="00074FF5"/>
    <w:rsid w:val="00074FF9"/>
    <w:rsid w:val="00075DFF"/>
    <w:rsid w:val="00076157"/>
    <w:rsid w:val="000766F0"/>
    <w:rsid w:val="00076E6D"/>
    <w:rsid w:val="000777D5"/>
    <w:rsid w:val="00077FFD"/>
    <w:rsid w:val="00081127"/>
    <w:rsid w:val="00081301"/>
    <w:rsid w:val="000817DB"/>
    <w:rsid w:val="00082E98"/>
    <w:rsid w:val="00084158"/>
    <w:rsid w:val="00084174"/>
    <w:rsid w:val="000848E8"/>
    <w:rsid w:val="00084C1E"/>
    <w:rsid w:val="00086EA6"/>
    <w:rsid w:val="000871F3"/>
    <w:rsid w:val="00087EF7"/>
    <w:rsid w:val="00090461"/>
    <w:rsid w:val="00091827"/>
    <w:rsid w:val="00091C27"/>
    <w:rsid w:val="00091F7C"/>
    <w:rsid w:val="000930E1"/>
    <w:rsid w:val="00093154"/>
    <w:rsid w:val="00093742"/>
    <w:rsid w:val="000937D7"/>
    <w:rsid w:val="0009396C"/>
    <w:rsid w:val="000939BC"/>
    <w:rsid w:val="00093AE7"/>
    <w:rsid w:val="00093C8A"/>
    <w:rsid w:val="00093D30"/>
    <w:rsid w:val="00094E40"/>
    <w:rsid w:val="00094F70"/>
    <w:rsid w:val="00095EE7"/>
    <w:rsid w:val="000960EC"/>
    <w:rsid w:val="00096817"/>
    <w:rsid w:val="00096848"/>
    <w:rsid w:val="0009776B"/>
    <w:rsid w:val="000A0EEA"/>
    <w:rsid w:val="000A1DC2"/>
    <w:rsid w:val="000A1F73"/>
    <w:rsid w:val="000A206E"/>
    <w:rsid w:val="000A2918"/>
    <w:rsid w:val="000A3F06"/>
    <w:rsid w:val="000A4BCE"/>
    <w:rsid w:val="000A50CF"/>
    <w:rsid w:val="000A61AA"/>
    <w:rsid w:val="000A6D5E"/>
    <w:rsid w:val="000B001F"/>
    <w:rsid w:val="000B008F"/>
    <w:rsid w:val="000B141B"/>
    <w:rsid w:val="000B34D5"/>
    <w:rsid w:val="000B4450"/>
    <w:rsid w:val="000B5F23"/>
    <w:rsid w:val="000B659A"/>
    <w:rsid w:val="000B7393"/>
    <w:rsid w:val="000B780F"/>
    <w:rsid w:val="000B7B98"/>
    <w:rsid w:val="000C0A2B"/>
    <w:rsid w:val="000C0BF5"/>
    <w:rsid w:val="000C175B"/>
    <w:rsid w:val="000C1DF1"/>
    <w:rsid w:val="000C1EEC"/>
    <w:rsid w:val="000C274D"/>
    <w:rsid w:val="000C2E86"/>
    <w:rsid w:val="000C3D93"/>
    <w:rsid w:val="000C3FC1"/>
    <w:rsid w:val="000C450F"/>
    <w:rsid w:val="000C4CDA"/>
    <w:rsid w:val="000C54DC"/>
    <w:rsid w:val="000C5B11"/>
    <w:rsid w:val="000C6491"/>
    <w:rsid w:val="000C6736"/>
    <w:rsid w:val="000C6B8F"/>
    <w:rsid w:val="000C6F38"/>
    <w:rsid w:val="000C75AB"/>
    <w:rsid w:val="000C7793"/>
    <w:rsid w:val="000C7FD9"/>
    <w:rsid w:val="000D0AC4"/>
    <w:rsid w:val="000D0CAD"/>
    <w:rsid w:val="000D2AF2"/>
    <w:rsid w:val="000D3380"/>
    <w:rsid w:val="000D3388"/>
    <w:rsid w:val="000D33DC"/>
    <w:rsid w:val="000D40BE"/>
    <w:rsid w:val="000D4FD0"/>
    <w:rsid w:val="000D50E8"/>
    <w:rsid w:val="000D5AAC"/>
    <w:rsid w:val="000D6B80"/>
    <w:rsid w:val="000D7109"/>
    <w:rsid w:val="000D7531"/>
    <w:rsid w:val="000D7E5D"/>
    <w:rsid w:val="000E0475"/>
    <w:rsid w:val="000E1714"/>
    <w:rsid w:val="000E1C8D"/>
    <w:rsid w:val="000E2501"/>
    <w:rsid w:val="000E2966"/>
    <w:rsid w:val="000E3DC6"/>
    <w:rsid w:val="000E51B4"/>
    <w:rsid w:val="000E5FFB"/>
    <w:rsid w:val="000E6181"/>
    <w:rsid w:val="000E71DF"/>
    <w:rsid w:val="000E7239"/>
    <w:rsid w:val="000F0D20"/>
    <w:rsid w:val="000F15BF"/>
    <w:rsid w:val="000F2B55"/>
    <w:rsid w:val="000F3769"/>
    <w:rsid w:val="000F3B3B"/>
    <w:rsid w:val="000F57E9"/>
    <w:rsid w:val="000F65AD"/>
    <w:rsid w:val="000F6E2E"/>
    <w:rsid w:val="0010074B"/>
    <w:rsid w:val="001007B0"/>
    <w:rsid w:val="001012F6"/>
    <w:rsid w:val="00101672"/>
    <w:rsid w:val="001016EC"/>
    <w:rsid w:val="00101EB4"/>
    <w:rsid w:val="00102B96"/>
    <w:rsid w:val="0010366A"/>
    <w:rsid w:val="00104FDE"/>
    <w:rsid w:val="00105C67"/>
    <w:rsid w:val="00106162"/>
    <w:rsid w:val="001075C5"/>
    <w:rsid w:val="001101C7"/>
    <w:rsid w:val="00110358"/>
    <w:rsid w:val="001112DA"/>
    <w:rsid w:val="00111629"/>
    <w:rsid w:val="00112619"/>
    <w:rsid w:val="00113209"/>
    <w:rsid w:val="00113B11"/>
    <w:rsid w:val="00113EE4"/>
    <w:rsid w:val="00113FA2"/>
    <w:rsid w:val="0011423F"/>
    <w:rsid w:val="00114430"/>
    <w:rsid w:val="0011488D"/>
    <w:rsid w:val="00115E11"/>
    <w:rsid w:val="00116B1B"/>
    <w:rsid w:val="00116B65"/>
    <w:rsid w:val="00117DBC"/>
    <w:rsid w:val="00120161"/>
    <w:rsid w:val="0012019C"/>
    <w:rsid w:val="00120682"/>
    <w:rsid w:val="00120E1C"/>
    <w:rsid w:val="00120F5F"/>
    <w:rsid w:val="001214A1"/>
    <w:rsid w:val="00121AC6"/>
    <w:rsid w:val="00122EFD"/>
    <w:rsid w:val="00123580"/>
    <w:rsid w:val="00124D9C"/>
    <w:rsid w:val="00125A9C"/>
    <w:rsid w:val="001268C9"/>
    <w:rsid w:val="00126D89"/>
    <w:rsid w:val="00127227"/>
    <w:rsid w:val="001274F3"/>
    <w:rsid w:val="001306FD"/>
    <w:rsid w:val="001309ED"/>
    <w:rsid w:val="00130B17"/>
    <w:rsid w:val="001323ED"/>
    <w:rsid w:val="001332A9"/>
    <w:rsid w:val="00134F6F"/>
    <w:rsid w:val="00135BBB"/>
    <w:rsid w:val="00136A7A"/>
    <w:rsid w:val="00137C54"/>
    <w:rsid w:val="00140A1C"/>
    <w:rsid w:val="00140CD9"/>
    <w:rsid w:val="001410FB"/>
    <w:rsid w:val="0014138E"/>
    <w:rsid w:val="00141A52"/>
    <w:rsid w:val="00141DEC"/>
    <w:rsid w:val="00144B85"/>
    <w:rsid w:val="00146625"/>
    <w:rsid w:val="0014682F"/>
    <w:rsid w:val="00146E03"/>
    <w:rsid w:val="0015111A"/>
    <w:rsid w:val="001515D2"/>
    <w:rsid w:val="001517B7"/>
    <w:rsid w:val="00151A8A"/>
    <w:rsid w:val="00151C3F"/>
    <w:rsid w:val="001524B5"/>
    <w:rsid w:val="001537D6"/>
    <w:rsid w:val="00153DD1"/>
    <w:rsid w:val="00153E28"/>
    <w:rsid w:val="0015444B"/>
    <w:rsid w:val="00155511"/>
    <w:rsid w:val="001557C2"/>
    <w:rsid w:val="00156C16"/>
    <w:rsid w:val="0015779A"/>
    <w:rsid w:val="00157A59"/>
    <w:rsid w:val="001608B6"/>
    <w:rsid w:val="00160ED4"/>
    <w:rsid w:val="00160FFD"/>
    <w:rsid w:val="001615E4"/>
    <w:rsid w:val="00161EA6"/>
    <w:rsid w:val="00161FA4"/>
    <w:rsid w:val="00162BC7"/>
    <w:rsid w:val="00163B2B"/>
    <w:rsid w:val="00163FFB"/>
    <w:rsid w:val="00164041"/>
    <w:rsid w:val="00164145"/>
    <w:rsid w:val="001644F5"/>
    <w:rsid w:val="00165456"/>
    <w:rsid w:val="001654DF"/>
    <w:rsid w:val="00165ECC"/>
    <w:rsid w:val="001663B3"/>
    <w:rsid w:val="0016667C"/>
    <w:rsid w:val="001667A9"/>
    <w:rsid w:val="001669E7"/>
    <w:rsid w:val="00166C1D"/>
    <w:rsid w:val="00167C72"/>
    <w:rsid w:val="00170035"/>
    <w:rsid w:val="00172084"/>
    <w:rsid w:val="00173C2B"/>
    <w:rsid w:val="001748F8"/>
    <w:rsid w:val="00175BA0"/>
    <w:rsid w:val="001776DD"/>
    <w:rsid w:val="00180D94"/>
    <w:rsid w:val="0018209E"/>
    <w:rsid w:val="001824B3"/>
    <w:rsid w:val="001828D0"/>
    <w:rsid w:val="00182C9D"/>
    <w:rsid w:val="00182E3B"/>
    <w:rsid w:val="00184AF3"/>
    <w:rsid w:val="001859E4"/>
    <w:rsid w:val="00185A59"/>
    <w:rsid w:val="00185F1E"/>
    <w:rsid w:val="001865A5"/>
    <w:rsid w:val="00186E94"/>
    <w:rsid w:val="001871DE"/>
    <w:rsid w:val="00187D6E"/>
    <w:rsid w:val="00187F95"/>
    <w:rsid w:val="001904D9"/>
    <w:rsid w:val="001911F2"/>
    <w:rsid w:val="00191628"/>
    <w:rsid w:val="00191D88"/>
    <w:rsid w:val="00191DCC"/>
    <w:rsid w:val="00192080"/>
    <w:rsid w:val="00192111"/>
    <w:rsid w:val="001928DF"/>
    <w:rsid w:val="00192FE5"/>
    <w:rsid w:val="00194423"/>
    <w:rsid w:val="001947A0"/>
    <w:rsid w:val="00194A9B"/>
    <w:rsid w:val="00194CCD"/>
    <w:rsid w:val="00194E6C"/>
    <w:rsid w:val="00195B19"/>
    <w:rsid w:val="00196627"/>
    <w:rsid w:val="0019664D"/>
    <w:rsid w:val="00197326"/>
    <w:rsid w:val="001974A2"/>
    <w:rsid w:val="00197B9B"/>
    <w:rsid w:val="001A0183"/>
    <w:rsid w:val="001A0F74"/>
    <w:rsid w:val="001A3207"/>
    <w:rsid w:val="001A3E46"/>
    <w:rsid w:val="001A69B5"/>
    <w:rsid w:val="001A71A6"/>
    <w:rsid w:val="001B0671"/>
    <w:rsid w:val="001B0AF7"/>
    <w:rsid w:val="001B1982"/>
    <w:rsid w:val="001B255D"/>
    <w:rsid w:val="001B2F7A"/>
    <w:rsid w:val="001B3399"/>
    <w:rsid w:val="001B357F"/>
    <w:rsid w:val="001B41E3"/>
    <w:rsid w:val="001B457C"/>
    <w:rsid w:val="001B5670"/>
    <w:rsid w:val="001B64BE"/>
    <w:rsid w:val="001B6A14"/>
    <w:rsid w:val="001B771F"/>
    <w:rsid w:val="001B7980"/>
    <w:rsid w:val="001C1761"/>
    <w:rsid w:val="001C1995"/>
    <w:rsid w:val="001C2A35"/>
    <w:rsid w:val="001C3016"/>
    <w:rsid w:val="001C3342"/>
    <w:rsid w:val="001C42C6"/>
    <w:rsid w:val="001C551D"/>
    <w:rsid w:val="001C55F1"/>
    <w:rsid w:val="001C6A32"/>
    <w:rsid w:val="001C756E"/>
    <w:rsid w:val="001C75D1"/>
    <w:rsid w:val="001D0906"/>
    <w:rsid w:val="001D0AC1"/>
    <w:rsid w:val="001D0E34"/>
    <w:rsid w:val="001D137F"/>
    <w:rsid w:val="001D2B40"/>
    <w:rsid w:val="001D2EF5"/>
    <w:rsid w:val="001D3117"/>
    <w:rsid w:val="001D3B6E"/>
    <w:rsid w:val="001D4A93"/>
    <w:rsid w:val="001D5DB1"/>
    <w:rsid w:val="001D61A9"/>
    <w:rsid w:val="001D6C6F"/>
    <w:rsid w:val="001D6D48"/>
    <w:rsid w:val="001D760E"/>
    <w:rsid w:val="001D7B81"/>
    <w:rsid w:val="001E0253"/>
    <w:rsid w:val="001E0564"/>
    <w:rsid w:val="001E1EC0"/>
    <w:rsid w:val="001E2504"/>
    <w:rsid w:val="001E2ACF"/>
    <w:rsid w:val="001E3073"/>
    <w:rsid w:val="001E3396"/>
    <w:rsid w:val="001E3A15"/>
    <w:rsid w:val="001E4BA4"/>
    <w:rsid w:val="001E5C87"/>
    <w:rsid w:val="001E64D5"/>
    <w:rsid w:val="001E7411"/>
    <w:rsid w:val="001E7A00"/>
    <w:rsid w:val="001E7BCB"/>
    <w:rsid w:val="001E7F3F"/>
    <w:rsid w:val="001F0A6A"/>
    <w:rsid w:val="001F2B99"/>
    <w:rsid w:val="001F360B"/>
    <w:rsid w:val="001F6585"/>
    <w:rsid w:val="001F6AAB"/>
    <w:rsid w:val="001F747D"/>
    <w:rsid w:val="001F753B"/>
    <w:rsid w:val="002002DE"/>
    <w:rsid w:val="0020090D"/>
    <w:rsid w:val="00200A39"/>
    <w:rsid w:val="00202123"/>
    <w:rsid w:val="00202362"/>
    <w:rsid w:val="00202EC4"/>
    <w:rsid w:val="00203294"/>
    <w:rsid w:val="002038C4"/>
    <w:rsid w:val="00204068"/>
    <w:rsid w:val="002044BF"/>
    <w:rsid w:val="00204CD4"/>
    <w:rsid w:val="002052FD"/>
    <w:rsid w:val="002064F9"/>
    <w:rsid w:val="002071A3"/>
    <w:rsid w:val="00210287"/>
    <w:rsid w:val="00213F61"/>
    <w:rsid w:val="00214DD4"/>
    <w:rsid w:val="002150F1"/>
    <w:rsid w:val="00215F03"/>
    <w:rsid w:val="00215FF1"/>
    <w:rsid w:val="00216118"/>
    <w:rsid w:val="00216C56"/>
    <w:rsid w:val="00216DF5"/>
    <w:rsid w:val="00216F12"/>
    <w:rsid w:val="002177F2"/>
    <w:rsid w:val="0021790A"/>
    <w:rsid w:val="00221425"/>
    <w:rsid w:val="002219FF"/>
    <w:rsid w:val="00221FAC"/>
    <w:rsid w:val="00222A24"/>
    <w:rsid w:val="00225E0F"/>
    <w:rsid w:val="00226DBD"/>
    <w:rsid w:val="002273E0"/>
    <w:rsid w:val="0023052C"/>
    <w:rsid w:val="00230D56"/>
    <w:rsid w:val="002320FB"/>
    <w:rsid w:val="00232E4E"/>
    <w:rsid w:val="00233FE2"/>
    <w:rsid w:val="00234D09"/>
    <w:rsid w:val="00234DCF"/>
    <w:rsid w:val="00235606"/>
    <w:rsid w:val="002357C7"/>
    <w:rsid w:val="00235FEF"/>
    <w:rsid w:val="00236394"/>
    <w:rsid w:val="00236472"/>
    <w:rsid w:val="00236A23"/>
    <w:rsid w:val="002371A7"/>
    <w:rsid w:val="002400D1"/>
    <w:rsid w:val="00241376"/>
    <w:rsid w:val="002414BB"/>
    <w:rsid w:val="00242BCF"/>
    <w:rsid w:val="00243A29"/>
    <w:rsid w:val="002440E2"/>
    <w:rsid w:val="002457F4"/>
    <w:rsid w:val="002465B8"/>
    <w:rsid w:val="002467CB"/>
    <w:rsid w:val="00250A00"/>
    <w:rsid w:val="00251AD7"/>
    <w:rsid w:val="00251E93"/>
    <w:rsid w:val="00253296"/>
    <w:rsid w:val="002544BD"/>
    <w:rsid w:val="00254880"/>
    <w:rsid w:val="002549D1"/>
    <w:rsid w:val="002552EC"/>
    <w:rsid w:val="00255955"/>
    <w:rsid w:val="00256D39"/>
    <w:rsid w:val="002611EA"/>
    <w:rsid w:val="00261507"/>
    <w:rsid w:val="00261C02"/>
    <w:rsid w:val="00261E97"/>
    <w:rsid w:val="002621AB"/>
    <w:rsid w:val="002623F6"/>
    <w:rsid w:val="00262537"/>
    <w:rsid w:val="002628CB"/>
    <w:rsid w:val="002628CF"/>
    <w:rsid w:val="00262961"/>
    <w:rsid w:val="00264FA6"/>
    <w:rsid w:val="00266F23"/>
    <w:rsid w:val="002703BB"/>
    <w:rsid w:val="002712A6"/>
    <w:rsid w:val="002716D5"/>
    <w:rsid w:val="00272C40"/>
    <w:rsid w:val="00272CA2"/>
    <w:rsid w:val="0027341C"/>
    <w:rsid w:val="00274870"/>
    <w:rsid w:val="00274BC1"/>
    <w:rsid w:val="0027531B"/>
    <w:rsid w:val="00275974"/>
    <w:rsid w:val="002762A8"/>
    <w:rsid w:val="002769E3"/>
    <w:rsid w:val="00277C66"/>
    <w:rsid w:val="00280051"/>
    <w:rsid w:val="00281829"/>
    <w:rsid w:val="00282CDB"/>
    <w:rsid w:val="00283475"/>
    <w:rsid w:val="0028428D"/>
    <w:rsid w:val="00285629"/>
    <w:rsid w:val="0028568A"/>
    <w:rsid w:val="00286224"/>
    <w:rsid w:val="00286458"/>
    <w:rsid w:val="0028650B"/>
    <w:rsid w:val="00287F38"/>
    <w:rsid w:val="00290118"/>
    <w:rsid w:val="00290702"/>
    <w:rsid w:val="0029089E"/>
    <w:rsid w:val="002910EC"/>
    <w:rsid w:val="002919CE"/>
    <w:rsid w:val="00291B50"/>
    <w:rsid w:val="002920D4"/>
    <w:rsid w:val="00292453"/>
    <w:rsid w:val="00292D81"/>
    <w:rsid w:val="00294223"/>
    <w:rsid w:val="002943D8"/>
    <w:rsid w:val="002948B3"/>
    <w:rsid w:val="002949D9"/>
    <w:rsid w:val="00295B4F"/>
    <w:rsid w:val="002963EB"/>
    <w:rsid w:val="002965BE"/>
    <w:rsid w:val="0029799A"/>
    <w:rsid w:val="00297E23"/>
    <w:rsid w:val="002A0214"/>
    <w:rsid w:val="002A054A"/>
    <w:rsid w:val="002A06A1"/>
    <w:rsid w:val="002A1B45"/>
    <w:rsid w:val="002A2445"/>
    <w:rsid w:val="002A2F15"/>
    <w:rsid w:val="002A383F"/>
    <w:rsid w:val="002A7EE3"/>
    <w:rsid w:val="002B0CBB"/>
    <w:rsid w:val="002B0EDF"/>
    <w:rsid w:val="002B24FC"/>
    <w:rsid w:val="002B27DB"/>
    <w:rsid w:val="002B2A87"/>
    <w:rsid w:val="002B2FF4"/>
    <w:rsid w:val="002B3674"/>
    <w:rsid w:val="002B3E15"/>
    <w:rsid w:val="002B41C5"/>
    <w:rsid w:val="002B56AE"/>
    <w:rsid w:val="002B5CF1"/>
    <w:rsid w:val="002B5D3E"/>
    <w:rsid w:val="002B6B24"/>
    <w:rsid w:val="002B6E12"/>
    <w:rsid w:val="002C0F32"/>
    <w:rsid w:val="002C1572"/>
    <w:rsid w:val="002C2E5E"/>
    <w:rsid w:val="002C2FD4"/>
    <w:rsid w:val="002C37F3"/>
    <w:rsid w:val="002C4117"/>
    <w:rsid w:val="002C444F"/>
    <w:rsid w:val="002C5DC0"/>
    <w:rsid w:val="002C5E02"/>
    <w:rsid w:val="002C60F6"/>
    <w:rsid w:val="002C69BB"/>
    <w:rsid w:val="002D0CC6"/>
    <w:rsid w:val="002D0D3F"/>
    <w:rsid w:val="002D255E"/>
    <w:rsid w:val="002D26B5"/>
    <w:rsid w:val="002D28D0"/>
    <w:rsid w:val="002D33C7"/>
    <w:rsid w:val="002D39D3"/>
    <w:rsid w:val="002D3BCA"/>
    <w:rsid w:val="002D52F7"/>
    <w:rsid w:val="002D5749"/>
    <w:rsid w:val="002D588F"/>
    <w:rsid w:val="002D58BA"/>
    <w:rsid w:val="002D5929"/>
    <w:rsid w:val="002D750A"/>
    <w:rsid w:val="002D7975"/>
    <w:rsid w:val="002D79F5"/>
    <w:rsid w:val="002D7CF5"/>
    <w:rsid w:val="002E00C6"/>
    <w:rsid w:val="002E0673"/>
    <w:rsid w:val="002E071B"/>
    <w:rsid w:val="002E2184"/>
    <w:rsid w:val="002E2462"/>
    <w:rsid w:val="002E4AB1"/>
    <w:rsid w:val="002E62C8"/>
    <w:rsid w:val="002E6D97"/>
    <w:rsid w:val="002F0570"/>
    <w:rsid w:val="002F05E9"/>
    <w:rsid w:val="002F1131"/>
    <w:rsid w:val="002F1627"/>
    <w:rsid w:val="002F1DEC"/>
    <w:rsid w:val="002F2214"/>
    <w:rsid w:val="002F375E"/>
    <w:rsid w:val="002F469D"/>
    <w:rsid w:val="002F4998"/>
    <w:rsid w:val="002F4CF0"/>
    <w:rsid w:val="002F5201"/>
    <w:rsid w:val="002F5AD5"/>
    <w:rsid w:val="002F6597"/>
    <w:rsid w:val="002F7119"/>
    <w:rsid w:val="002F7894"/>
    <w:rsid w:val="00301B10"/>
    <w:rsid w:val="00301E6B"/>
    <w:rsid w:val="00302E64"/>
    <w:rsid w:val="00302EC9"/>
    <w:rsid w:val="0030376A"/>
    <w:rsid w:val="00303E89"/>
    <w:rsid w:val="00303EEF"/>
    <w:rsid w:val="00304FF7"/>
    <w:rsid w:val="003063F3"/>
    <w:rsid w:val="00307A55"/>
    <w:rsid w:val="00307F35"/>
    <w:rsid w:val="00310249"/>
    <w:rsid w:val="003104A9"/>
    <w:rsid w:val="00311710"/>
    <w:rsid w:val="00311DCA"/>
    <w:rsid w:val="00311FD1"/>
    <w:rsid w:val="0031264F"/>
    <w:rsid w:val="00312A76"/>
    <w:rsid w:val="0031392A"/>
    <w:rsid w:val="003142F5"/>
    <w:rsid w:val="00314392"/>
    <w:rsid w:val="003155F4"/>
    <w:rsid w:val="00316310"/>
    <w:rsid w:val="0031653D"/>
    <w:rsid w:val="003167D1"/>
    <w:rsid w:val="003175E1"/>
    <w:rsid w:val="00320421"/>
    <w:rsid w:val="00320B78"/>
    <w:rsid w:val="00320E2F"/>
    <w:rsid w:val="00321519"/>
    <w:rsid w:val="00321823"/>
    <w:rsid w:val="0032199C"/>
    <w:rsid w:val="003220D2"/>
    <w:rsid w:val="00322282"/>
    <w:rsid w:val="00322CD6"/>
    <w:rsid w:val="0032333E"/>
    <w:rsid w:val="00324CD2"/>
    <w:rsid w:val="00326985"/>
    <w:rsid w:val="00326A18"/>
    <w:rsid w:val="00327333"/>
    <w:rsid w:val="00330886"/>
    <w:rsid w:val="00330BE5"/>
    <w:rsid w:val="003313DA"/>
    <w:rsid w:val="003318A6"/>
    <w:rsid w:val="00331C46"/>
    <w:rsid w:val="00331E32"/>
    <w:rsid w:val="00331E9E"/>
    <w:rsid w:val="00331F08"/>
    <w:rsid w:val="00332D54"/>
    <w:rsid w:val="00332FB6"/>
    <w:rsid w:val="00336046"/>
    <w:rsid w:val="00337179"/>
    <w:rsid w:val="0033751D"/>
    <w:rsid w:val="00337C96"/>
    <w:rsid w:val="00337D56"/>
    <w:rsid w:val="00337F62"/>
    <w:rsid w:val="0034006B"/>
    <w:rsid w:val="00340939"/>
    <w:rsid w:val="00340FFF"/>
    <w:rsid w:val="0034122A"/>
    <w:rsid w:val="00341821"/>
    <w:rsid w:val="003418BA"/>
    <w:rsid w:val="00341DC3"/>
    <w:rsid w:val="00342234"/>
    <w:rsid w:val="0034337E"/>
    <w:rsid w:val="00343FF5"/>
    <w:rsid w:val="003442C7"/>
    <w:rsid w:val="00344686"/>
    <w:rsid w:val="00344788"/>
    <w:rsid w:val="00347691"/>
    <w:rsid w:val="003477E6"/>
    <w:rsid w:val="00347C88"/>
    <w:rsid w:val="00347E4F"/>
    <w:rsid w:val="00350251"/>
    <w:rsid w:val="00351673"/>
    <w:rsid w:val="00352375"/>
    <w:rsid w:val="0035278E"/>
    <w:rsid w:val="003529CE"/>
    <w:rsid w:val="003548F3"/>
    <w:rsid w:val="0035493C"/>
    <w:rsid w:val="00354E8A"/>
    <w:rsid w:val="0035609F"/>
    <w:rsid w:val="00360482"/>
    <w:rsid w:val="0036101B"/>
    <w:rsid w:val="003610B8"/>
    <w:rsid w:val="00361979"/>
    <w:rsid w:val="0036235E"/>
    <w:rsid w:val="0036289E"/>
    <w:rsid w:val="0036366F"/>
    <w:rsid w:val="00363A9D"/>
    <w:rsid w:val="00364AE0"/>
    <w:rsid w:val="00365145"/>
    <w:rsid w:val="003661A0"/>
    <w:rsid w:val="00372990"/>
    <w:rsid w:val="00372B16"/>
    <w:rsid w:val="00373E54"/>
    <w:rsid w:val="003763F8"/>
    <w:rsid w:val="00376813"/>
    <w:rsid w:val="00376A44"/>
    <w:rsid w:val="0037714D"/>
    <w:rsid w:val="0037773C"/>
    <w:rsid w:val="00377938"/>
    <w:rsid w:val="00377E49"/>
    <w:rsid w:val="00380160"/>
    <w:rsid w:val="00380ED0"/>
    <w:rsid w:val="00380EDA"/>
    <w:rsid w:val="00381B9F"/>
    <w:rsid w:val="0038317D"/>
    <w:rsid w:val="003837D2"/>
    <w:rsid w:val="00383C2D"/>
    <w:rsid w:val="00384406"/>
    <w:rsid w:val="00384609"/>
    <w:rsid w:val="00384FEC"/>
    <w:rsid w:val="00385CFD"/>
    <w:rsid w:val="0038671F"/>
    <w:rsid w:val="00386CB9"/>
    <w:rsid w:val="0038785C"/>
    <w:rsid w:val="00390DE4"/>
    <w:rsid w:val="00391759"/>
    <w:rsid w:val="0039195C"/>
    <w:rsid w:val="00392C03"/>
    <w:rsid w:val="00393BF1"/>
    <w:rsid w:val="00394D22"/>
    <w:rsid w:val="003956C0"/>
    <w:rsid w:val="00395C75"/>
    <w:rsid w:val="00395DCC"/>
    <w:rsid w:val="003961BF"/>
    <w:rsid w:val="0039622F"/>
    <w:rsid w:val="003968FC"/>
    <w:rsid w:val="003969CD"/>
    <w:rsid w:val="0039766A"/>
    <w:rsid w:val="003A0D0E"/>
    <w:rsid w:val="003A10D9"/>
    <w:rsid w:val="003A1A27"/>
    <w:rsid w:val="003A1F0B"/>
    <w:rsid w:val="003A2B86"/>
    <w:rsid w:val="003A32CC"/>
    <w:rsid w:val="003A3D86"/>
    <w:rsid w:val="003A55EB"/>
    <w:rsid w:val="003A784F"/>
    <w:rsid w:val="003A7CD8"/>
    <w:rsid w:val="003B0077"/>
    <w:rsid w:val="003B0399"/>
    <w:rsid w:val="003B0C01"/>
    <w:rsid w:val="003B0F2C"/>
    <w:rsid w:val="003B13F0"/>
    <w:rsid w:val="003B15F8"/>
    <w:rsid w:val="003B1744"/>
    <w:rsid w:val="003B23F1"/>
    <w:rsid w:val="003B2985"/>
    <w:rsid w:val="003B34A5"/>
    <w:rsid w:val="003B35CE"/>
    <w:rsid w:val="003B3F46"/>
    <w:rsid w:val="003B63FE"/>
    <w:rsid w:val="003B6602"/>
    <w:rsid w:val="003B6FFC"/>
    <w:rsid w:val="003B7EB9"/>
    <w:rsid w:val="003C02AA"/>
    <w:rsid w:val="003C2143"/>
    <w:rsid w:val="003C3044"/>
    <w:rsid w:val="003C352E"/>
    <w:rsid w:val="003C3A7C"/>
    <w:rsid w:val="003C4106"/>
    <w:rsid w:val="003C451F"/>
    <w:rsid w:val="003C479A"/>
    <w:rsid w:val="003C4A23"/>
    <w:rsid w:val="003C4D98"/>
    <w:rsid w:val="003C53E5"/>
    <w:rsid w:val="003C5C93"/>
    <w:rsid w:val="003C5EA6"/>
    <w:rsid w:val="003C61BC"/>
    <w:rsid w:val="003C62F4"/>
    <w:rsid w:val="003C69C9"/>
    <w:rsid w:val="003C6F5D"/>
    <w:rsid w:val="003C7A8B"/>
    <w:rsid w:val="003C7F2F"/>
    <w:rsid w:val="003D051E"/>
    <w:rsid w:val="003D10B0"/>
    <w:rsid w:val="003D29B3"/>
    <w:rsid w:val="003D2CA2"/>
    <w:rsid w:val="003D3865"/>
    <w:rsid w:val="003D387F"/>
    <w:rsid w:val="003D4201"/>
    <w:rsid w:val="003D488E"/>
    <w:rsid w:val="003D51A3"/>
    <w:rsid w:val="003D6F20"/>
    <w:rsid w:val="003E1453"/>
    <w:rsid w:val="003E1505"/>
    <w:rsid w:val="003E2816"/>
    <w:rsid w:val="003E2EB6"/>
    <w:rsid w:val="003E2F82"/>
    <w:rsid w:val="003E4346"/>
    <w:rsid w:val="003E45F3"/>
    <w:rsid w:val="003E4D5B"/>
    <w:rsid w:val="003E4E53"/>
    <w:rsid w:val="003E4EC5"/>
    <w:rsid w:val="003E57B7"/>
    <w:rsid w:val="003E78F1"/>
    <w:rsid w:val="003E7FDB"/>
    <w:rsid w:val="003F04A7"/>
    <w:rsid w:val="003F0689"/>
    <w:rsid w:val="003F0CAB"/>
    <w:rsid w:val="003F1AB3"/>
    <w:rsid w:val="003F34B2"/>
    <w:rsid w:val="003F3B27"/>
    <w:rsid w:val="003F3E77"/>
    <w:rsid w:val="003F42FD"/>
    <w:rsid w:val="003F6A28"/>
    <w:rsid w:val="003F7B6B"/>
    <w:rsid w:val="003F7DF7"/>
    <w:rsid w:val="004017C5"/>
    <w:rsid w:val="0040198E"/>
    <w:rsid w:val="00403701"/>
    <w:rsid w:val="004042DF"/>
    <w:rsid w:val="00406703"/>
    <w:rsid w:val="00407B00"/>
    <w:rsid w:val="00407CE6"/>
    <w:rsid w:val="004104A3"/>
    <w:rsid w:val="00411836"/>
    <w:rsid w:val="00412ACA"/>
    <w:rsid w:val="00413167"/>
    <w:rsid w:val="004131E6"/>
    <w:rsid w:val="004142DE"/>
    <w:rsid w:val="00414300"/>
    <w:rsid w:val="0041434A"/>
    <w:rsid w:val="00414379"/>
    <w:rsid w:val="00414AD7"/>
    <w:rsid w:val="004150DD"/>
    <w:rsid w:val="0041634D"/>
    <w:rsid w:val="00416AB1"/>
    <w:rsid w:val="00416D1C"/>
    <w:rsid w:val="004176BC"/>
    <w:rsid w:val="00417AB7"/>
    <w:rsid w:val="00417E55"/>
    <w:rsid w:val="00420922"/>
    <w:rsid w:val="00421CF8"/>
    <w:rsid w:val="004220AD"/>
    <w:rsid w:val="004224A9"/>
    <w:rsid w:val="004224CB"/>
    <w:rsid w:val="00422764"/>
    <w:rsid w:val="00423208"/>
    <w:rsid w:val="004243FE"/>
    <w:rsid w:val="004252DF"/>
    <w:rsid w:val="00425949"/>
    <w:rsid w:val="004262F9"/>
    <w:rsid w:val="00427007"/>
    <w:rsid w:val="0043104C"/>
    <w:rsid w:val="00431072"/>
    <w:rsid w:val="00431515"/>
    <w:rsid w:val="004317EB"/>
    <w:rsid w:val="004320F4"/>
    <w:rsid w:val="0043230D"/>
    <w:rsid w:val="004324F2"/>
    <w:rsid w:val="00432940"/>
    <w:rsid w:val="004355B4"/>
    <w:rsid w:val="0043579C"/>
    <w:rsid w:val="00435F9B"/>
    <w:rsid w:val="0043700E"/>
    <w:rsid w:val="00437752"/>
    <w:rsid w:val="004402D7"/>
    <w:rsid w:val="00441501"/>
    <w:rsid w:val="00441FA5"/>
    <w:rsid w:val="004428F3"/>
    <w:rsid w:val="004429FB"/>
    <w:rsid w:val="004446AA"/>
    <w:rsid w:val="0044489F"/>
    <w:rsid w:val="004449A4"/>
    <w:rsid w:val="00446171"/>
    <w:rsid w:val="004468C2"/>
    <w:rsid w:val="00446BBF"/>
    <w:rsid w:val="00450098"/>
    <w:rsid w:val="004500F5"/>
    <w:rsid w:val="00450432"/>
    <w:rsid w:val="00450B46"/>
    <w:rsid w:val="00451026"/>
    <w:rsid w:val="00452633"/>
    <w:rsid w:val="00452CFC"/>
    <w:rsid w:val="0045380E"/>
    <w:rsid w:val="004538C8"/>
    <w:rsid w:val="00453BC3"/>
    <w:rsid w:val="00454994"/>
    <w:rsid w:val="00454A67"/>
    <w:rsid w:val="0045529D"/>
    <w:rsid w:val="004567B0"/>
    <w:rsid w:val="0045690E"/>
    <w:rsid w:val="00456A01"/>
    <w:rsid w:val="00456CDB"/>
    <w:rsid w:val="00457609"/>
    <w:rsid w:val="00461012"/>
    <w:rsid w:val="00461133"/>
    <w:rsid w:val="0046142C"/>
    <w:rsid w:val="00461E3F"/>
    <w:rsid w:val="00462295"/>
    <w:rsid w:val="00462FA4"/>
    <w:rsid w:val="004636C2"/>
    <w:rsid w:val="00464340"/>
    <w:rsid w:val="004649FA"/>
    <w:rsid w:val="004664D5"/>
    <w:rsid w:val="00467141"/>
    <w:rsid w:val="0046724B"/>
    <w:rsid w:val="0047048B"/>
    <w:rsid w:val="00471CA1"/>
    <w:rsid w:val="0047270C"/>
    <w:rsid w:val="00472822"/>
    <w:rsid w:val="00474412"/>
    <w:rsid w:val="00475306"/>
    <w:rsid w:val="004758D4"/>
    <w:rsid w:val="00475919"/>
    <w:rsid w:val="00475C86"/>
    <w:rsid w:val="00476E3F"/>
    <w:rsid w:val="00477F2E"/>
    <w:rsid w:val="00480039"/>
    <w:rsid w:val="00480130"/>
    <w:rsid w:val="00481668"/>
    <w:rsid w:val="00481986"/>
    <w:rsid w:val="004826E2"/>
    <w:rsid w:val="00483B09"/>
    <w:rsid w:val="004847FB"/>
    <w:rsid w:val="00485976"/>
    <w:rsid w:val="0048630A"/>
    <w:rsid w:val="0048663F"/>
    <w:rsid w:val="0048668E"/>
    <w:rsid w:val="00486EDD"/>
    <w:rsid w:val="00490B80"/>
    <w:rsid w:val="004911C7"/>
    <w:rsid w:val="00491334"/>
    <w:rsid w:val="004917D6"/>
    <w:rsid w:val="00491E05"/>
    <w:rsid w:val="00492EB8"/>
    <w:rsid w:val="00494093"/>
    <w:rsid w:val="004949AF"/>
    <w:rsid w:val="004956AB"/>
    <w:rsid w:val="00495A4B"/>
    <w:rsid w:val="00495E9B"/>
    <w:rsid w:val="004965B7"/>
    <w:rsid w:val="00496D8B"/>
    <w:rsid w:val="00497152"/>
    <w:rsid w:val="00497A62"/>
    <w:rsid w:val="004A0DED"/>
    <w:rsid w:val="004A0F45"/>
    <w:rsid w:val="004A2B03"/>
    <w:rsid w:val="004A3694"/>
    <w:rsid w:val="004A3F47"/>
    <w:rsid w:val="004A3F4A"/>
    <w:rsid w:val="004A4580"/>
    <w:rsid w:val="004A54EE"/>
    <w:rsid w:val="004A5965"/>
    <w:rsid w:val="004A6634"/>
    <w:rsid w:val="004A6D04"/>
    <w:rsid w:val="004A73CA"/>
    <w:rsid w:val="004B15E4"/>
    <w:rsid w:val="004B1785"/>
    <w:rsid w:val="004B1BE2"/>
    <w:rsid w:val="004B2240"/>
    <w:rsid w:val="004B2497"/>
    <w:rsid w:val="004B3B18"/>
    <w:rsid w:val="004B408E"/>
    <w:rsid w:val="004B5EDA"/>
    <w:rsid w:val="004B7989"/>
    <w:rsid w:val="004C1C04"/>
    <w:rsid w:val="004C2818"/>
    <w:rsid w:val="004C3149"/>
    <w:rsid w:val="004C3BD4"/>
    <w:rsid w:val="004C425C"/>
    <w:rsid w:val="004C4264"/>
    <w:rsid w:val="004C5404"/>
    <w:rsid w:val="004C5D52"/>
    <w:rsid w:val="004C7138"/>
    <w:rsid w:val="004C7336"/>
    <w:rsid w:val="004D02BE"/>
    <w:rsid w:val="004D06F0"/>
    <w:rsid w:val="004D078D"/>
    <w:rsid w:val="004D097B"/>
    <w:rsid w:val="004D18CA"/>
    <w:rsid w:val="004D1EE7"/>
    <w:rsid w:val="004D4357"/>
    <w:rsid w:val="004D4850"/>
    <w:rsid w:val="004D4B94"/>
    <w:rsid w:val="004D67EE"/>
    <w:rsid w:val="004D701D"/>
    <w:rsid w:val="004D72BC"/>
    <w:rsid w:val="004D752D"/>
    <w:rsid w:val="004D7A2F"/>
    <w:rsid w:val="004D7EA7"/>
    <w:rsid w:val="004E000B"/>
    <w:rsid w:val="004E10AF"/>
    <w:rsid w:val="004E257C"/>
    <w:rsid w:val="004E2D28"/>
    <w:rsid w:val="004E503B"/>
    <w:rsid w:val="004E523A"/>
    <w:rsid w:val="004E5924"/>
    <w:rsid w:val="004E65A7"/>
    <w:rsid w:val="004E71A3"/>
    <w:rsid w:val="004E7975"/>
    <w:rsid w:val="004F0CD7"/>
    <w:rsid w:val="004F0CE7"/>
    <w:rsid w:val="004F11AC"/>
    <w:rsid w:val="004F45CE"/>
    <w:rsid w:val="004F6129"/>
    <w:rsid w:val="004F6184"/>
    <w:rsid w:val="004F68A2"/>
    <w:rsid w:val="004F6CE6"/>
    <w:rsid w:val="004F6D2D"/>
    <w:rsid w:val="004F6DC2"/>
    <w:rsid w:val="004F7184"/>
    <w:rsid w:val="004F724B"/>
    <w:rsid w:val="004F74BB"/>
    <w:rsid w:val="004F7851"/>
    <w:rsid w:val="004F7D4C"/>
    <w:rsid w:val="00502699"/>
    <w:rsid w:val="0050376E"/>
    <w:rsid w:val="00505DFA"/>
    <w:rsid w:val="0050660C"/>
    <w:rsid w:val="00506B8B"/>
    <w:rsid w:val="00506DD3"/>
    <w:rsid w:val="005071E1"/>
    <w:rsid w:val="00510561"/>
    <w:rsid w:val="00510754"/>
    <w:rsid w:val="00510C3D"/>
    <w:rsid w:val="0051120B"/>
    <w:rsid w:val="00511A2B"/>
    <w:rsid w:val="00511AC4"/>
    <w:rsid w:val="00511B4C"/>
    <w:rsid w:val="005131CA"/>
    <w:rsid w:val="005137F6"/>
    <w:rsid w:val="005142A0"/>
    <w:rsid w:val="00514FBE"/>
    <w:rsid w:val="0051565D"/>
    <w:rsid w:val="00515CE1"/>
    <w:rsid w:val="00515E1C"/>
    <w:rsid w:val="00516540"/>
    <w:rsid w:val="00516913"/>
    <w:rsid w:val="00520000"/>
    <w:rsid w:val="005204F5"/>
    <w:rsid w:val="00520CD8"/>
    <w:rsid w:val="005219EF"/>
    <w:rsid w:val="005222DD"/>
    <w:rsid w:val="00522669"/>
    <w:rsid w:val="00522CC8"/>
    <w:rsid w:val="00524114"/>
    <w:rsid w:val="0052445A"/>
    <w:rsid w:val="0052508B"/>
    <w:rsid w:val="005265C3"/>
    <w:rsid w:val="005275E3"/>
    <w:rsid w:val="00530A5B"/>
    <w:rsid w:val="00532F37"/>
    <w:rsid w:val="005335B5"/>
    <w:rsid w:val="0053405E"/>
    <w:rsid w:val="00534788"/>
    <w:rsid w:val="005352A0"/>
    <w:rsid w:val="00535954"/>
    <w:rsid w:val="00535BAD"/>
    <w:rsid w:val="00536556"/>
    <w:rsid w:val="0053784A"/>
    <w:rsid w:val="005379C4"/>
    <w:rsid w:val="005406D0"/>
    <w:rsid w:val="00540AE1"/>
    <w:rsid w:val="0054275D"/>
    <w:rsid w:val="0054296A"/>
    <w:rsid w:val="00542A4D"/>
    <w:rsid w:val="00544667"/>
    <w:rsid w:val="0054524C"/>
    <w:rsid w:val="0054535E"/>
    <w:rsid w:val="00545A11"/>
    <w:rsid w:val="00546138"/>
    <w:rsid w:val="00551174"/>
    <w:rsid w:val="005527BF"/>
    <w:rsid w:val="00552A33"/>
    <w:rsid w:val="005537BE"/>
    <w:rsid w:val="0055414A"/>
    <w:rsid w:val="00554D9B"/>
    <w:rsid w:val="005554D4"/>
    <w:rsid w:val="00555D94"/>
    <w:rsid w:val="00555EAC"/>
    <w:rsid w:val="005574C7"/>
    <w:rsid w:val="00557D48"/>
    <w:rsid w:val="00560094"/>
    <w:rsid w:val="00560345"/>
    <w:rsid w:val="005607F2"/>
    <w:rsid w:val="00560A61"/>
    <w:rsid w:val="0056254F"/>
    <w:rsid w:val="00562E4B"/>
    <w:rsid w:val="00563406"/>
    <w:rsid w:val="0056375F"/>
    <w:rsid w:val="00563ED8"/>
    <w:rsid w:val="005641E6"/>
    <w:rsid w:val="005642B8"/>
    <w:rsid w:val="00564E3A"/>
    <w:rsid w:val="005652BE"/>
    <w:rsid w:val="00566467"/>
    <w:rsid w:val="00566D88"/>
    <w:rsid w:val="0056708A"/>
    <w:rsid w:val="00571AD5"/>
    <w:rsid w:val="00573DD5"/>
    <w:rsid w:val="005745F0"/>
    <w:rsid w:val="00574E5F"/>
    <w:rsid w:val="00575994"/>
    <w:rsid w:val="0057636A"/>
    <w:rsid w:val="00576584"/>
    <w:rsid w:val="005766CC"/>
    <w:rsid w:val="00577098"/>
    <w:rsid w:val="00577111"/>
    <w:rsid w:val="005803C7"/>
    <w:rsid w:val="00580721"/>
    <w:rsid w:val="005807EB"/>
    <w:rsid w:val="0058102F"/>
    <w:rsid w:val="00581BEB"/>
    <w:rsid w:val="00581DE0"/>
    <w:rsid w:val="005820A9"/>
    <w:rsid w:val="005821FA"/>
    <w:rsid w:val="005831B8"/>
    <w:rsid w:val="005831EF"/>
    <w:rsid w:val="00583220"/>
    <w:rsid w:val="005841BE"/>
    <w:rsid w:val="0058455A"/>
    <w:rsid w:val="00585338"/>
    <w:rsid w:val="00585B5A"/>
    <w:rsid w:val="005861D0"/>
    <w:rsid w:val="00586941"/>
    <w:rsid w:val="00586CA2"/>
    <w:rsid w:val="0058716F"/>
    <w:rsid w:val="005906E0"/>
    <w:rsid w:val="0059111D"/>
    <w:rsid w:val="00591979"/>
    <w:rsid w:val="00591B05"/>
    <w:rsid w:val="00591F2A"/>
    <w:rsid w:val="00592648"/>
    <w:rsid w:val="00593468"/>
    <w:rsid w:val="00593C2D"/>
    <w:rsid w:val="00593CCD"/>
    <w:rsid w:val="0059486F"/>
    <w:rsid w:val="00594C0F"/>
    <w:rsid w:val="00594DE2"/>
    <w:rsid w:val="00595D1A"/>
    <w:rsid w:val="00595FA9"/>
    <w:rsid w:val="00597E39"/>
    <w:rsid w:val="005A1945"/>
    <w:rsid w:val="005A2955"/>
    <w:rsid w:val="005A2A00"/>
    <w:rsid w:val="005A378A"/>
    <w:rsid w:val="005A73FF"/>
    <w:rsid w:val="005A7CD6"/>
    <w:rsid w:val="005B058C"/>
    <w:rsid w:val="005B0C9A"/>
    <w:rsid w:val="005B0D42"/>
    <w:rsid w:val="005B11F2"/>
    <w:rsid w:val="005B1597"/>
    <w:rsid w:val="005B203E"/>
    <w:rsid w:val="005B2D1B"/>
    <w:rsid w:val="005B34AC"/>
    <w:rsid w:val="005B3794"/>
    <w:rsid w:val="005B381A"/>
    <w:rsid w:val="005B4357"/>
    <w:rsid w:val="005B52DB"/>
    <w:rsid w:val="005B54E6"/>
    <w:rsid w:val="005B5DF6"/>
    <w:rsid w:val="005B63FB"/>
    <w:rsid w:val="005B64D8"/>
    <w:rsid w:val="005B6528"/>
    <w:rsid w:val="005B6B3C"/>
    <w:rsid w:val="005B7696"/>
    <w:rsid w:val="005C0A85"/>
    <w:rsid w:val="005C128A"/>
    <w:rsid w:val="005C1B82"/>
    <w:rsid w:val="005C1DFF"/>
    <w:rsid w:val="005C2F62"/>
    <w:rsid w:val="005C4164"/>
    <w:rsid w:val="005C6526"/>
    <w:rsid w:val="005C6834"/>
    <w:rsid w:val="005D0506"/>
    <w:rsid w:val="005D1469"/>
    <w:rsid w:val="005D23A3"/>
    <w:rsid w:val="005D2B8C"/>
    <w:rsid w:val="005D36D4"/>
    <w:rsid w:val="005D47DE"/>
    <w:rsid w:val="005D49A9"/>
    <w:rsid w:val="005D4C23"/>
    <w:rsid w:val="005D50DB"/>
    <w:rsid w:val="005D5E05"/>
    <w:rsid w:val="005D696C"/>
    <w:rsid w:val="005D6A89"/>
    <w:rsid w:val="005D74E5"/>
    <w:rsid w:val="005E01EC"/>
    <w:rsid w:val="005E0351"/>
    <w:rsid w:val="005E03D4"/>
    <w:rsid w:val="005E14AF"/>
    <w:rsid w:val="005E3FBC"/>
    <w:rsid w:val="005E4998"/>
    <w:rsid w:val="005E4C95"/>
    <w:rsid w:val="005E4D7B"/>
    <w:rsid w:val="005E57E2"/>
    <w:rsid w:val="005E59A9"/>
    <w:rsid w:val="005E5CCD"/>
    <w:rsid w:val="005E62DE"/>
    <w:rsid w:val="005E66B7"/>
    <w:rsid w:val="005F0522"/>
    <w:rsid w:val="005F0C05"/>
    <w:rsid w:val="005F0DF2"/>
    <w:rsid w:val="005F11BB"/>
    <w:rsid w:val="005F1B7B"/>
    <w:rsid w:val="005F1BD7"/>
    <w:rsid w:val="005F1BE9"/>
    <w:rsid w:val="005F1FE1"/>
    <w:rsid w:val="005F2578"/>
    <w:rsid w:val="005F2822"/>
    <w:rsid w:val="005F2EAD"/>
    <w:rsid w:val="005F3363"/>
    <w:rsid w:val="005F357C"/>
    <w:rsid w:val="005F3A30"/>
    <w:rsid w:val="005F4373"/>
    <w:rsid w:val="005F48A9"/>
    <w:rsid w:val="005F4CFF"/>
    <w:rsid w:val="005F656B"/>
    <w:rsid w:val="00600A70"/>
    <w:rsid w:val="006017DC"/>
    <w:rsid w:val="0060188C"/>
    <w:rsid w:val="0060313C"/>
    <w:rsid w:val="0060422B"/>
    <w:rsid w:val="00604EC6"/>
    <w:rsid w:val="00605768"/>
    <w:rsid w:val="0060584A"/>
    <w:rsid w:val="00606A17"/>
    <w:rsid w:val="00607E52"/>
    <w:rsid w:val="006125C1"/>
    <w:rsid w:val="00613DD5"/>
    <w:rsid w:val="00614084"/>
    <w:rsid w:val="0061432D"/>
    <w:rsid w:val="00614F6B"/>
    <w:rsid w:val="0061572F"/>
    <w:rsid w:val="006173F1"/>
    <w:rsid w:val="0061753D"/>
    <w:rsid w:val="00617F76"/>
    <w:rsid w:val="006210A4"/>
    <w:rsid w:val="00621F11"/>
    <w:rsid w:val="00622103"/>
    <w:rsid w:val="00622CAC"/>
    <w:rsid w:val="0062440C"/>
    <w:rsid w:val="00625A03"/>
    <w:rsid w:val="0062710E"/>
    <w:rsid w:val="00627DA8"/>
    <w:rsid w:val="00631B46"/>
    <w:rsid w:val="0063237B"/>
    <w:rsid w:val="0063251C"/>
    <w:rsid w:val="00632DB3"/>
    <w:rsid w:val="006338C4"/>
    <w:rsid w:val="00634309"/>
    <w:rsid w:val="0063503E"/>
    <w:rsid w:val="00635ED6"/>
    <w:rsid w:val="006361D0"/>
    <w:rsid w:val="00636E08"/>
    <w:rsid w:val="00637C18"/>
    <w:rsid w:val="006416E2"/>
    <w:rsid w:val="00642A88"/>
    <w:rsid w:val="00644B2D"/>
    <w:rsid w:val="00644F87"/>
    <w:rsid w:val="006450A0"/>
    <w:rsid w:val="00645107"/>
    <w:rsid w:val="00645FE4"/>
    <w:rsid w:val="006464F7"/>
    <w:rsid w:val="00646EC3"/>
    <w:rsid w:val="006473B4"/>
    <w:rsid w:val="0064788A"/>
    <w:rsid w:val="006478BB"/>
    <w:rsid w:val="00647A92"/>
    <w:rsid w:val="00647F0B"/>
    <w:rsid w:val="00650415"/>
    <w:rsid w:val="00650575"/>
    <w:rsid w:val="00650BA7"/>
    <w:rsid w:val="00651FA0"/>
    <w:rsid w:val="0065255F"/>
    <w:rsid w:val="00652C2C"/>
    <w:rsid w:val="006541E6"/>
    <w:rsid w:val="00654E04"/>
    <w:rsid w:val="00655C73"/>
    <w:rsid w:val="006565BE"/>
    <w:rsid w:val="00656ACE"/>
    <w:rsid w:val="00657C06"/>
    <w:rsid w:val="00660E9A"/>
    <w:rsid w:val="00661138"/>
    <w:rsid w:val="00661C9F"/>
    <w:rsid w:val="00661F74"/>
    <w:rsid w:val="00662710"/>
    <w:rsid w:val="0066363F"/>
    <w:rsid w:val="00664F59"/>
    <w:rsid w:val="006651B9"/>
    <w:rsid w:val="00665AB8"/>
    <w:rsid w:val="00666246"/>
    <w:rsid w:val="006676C4"/>
    <w:rsid w:val="006677F4"/>
    <w:rsid w:val="006712E6"/>
    <w:rsid w:val="00672957"/>
    <w:rsid w:val="00672C49"/>
    <w:rsid w:val="00672C83"/>
    <w:rsid w:val="006742F0"/>
    <w:rsid w:val="006761F6"/>
    <w:rsid w:val="0067630D"/>
    <w:rsid w:val="00676CFB"/>
    <w:rsid w:val="0068017D"/>
    <w:rsid w:val="0068031A"/>
    <w:rsid w:val="00680334"/>
    <w:rsid w:val="006807B8"/>
    <w:rsid w:val="0068227D"/>
    <w:rsid w:val="006824E1"/>
    <w:rsid w:val="006828E4"/>
    <w:rsid w:val="00684203"/>
    <w:rsid w:val="00684A50"/>
    <w:rsid w:val="006851BF"/>
    <w:rsid w:val="00686112"/>
    <w:rsid w:val="006868F5"/>
    <w:rsid w:val="006869F9"/>
    <w:rsid w:val="00686D6D"/>
    <w:rsid w:val="00687AC8"/>
    <w:rsid w:val="00691429"/>
    <w:rsid w:val="00691977"/>
    <w:rsid w:val="00691B59"/>
    <w:rsid w:val="00692A3D"/>
    <w:rsid w:val="00692F6D"/>
    <w:rsid w:val="00693F66"/>
    <w:rsid w:val="00694A1E"/>
    <w:rsid w:val="00694AF4"/>
    <w:rsid w:val="00694CC4"/>
    <w:rsid w:val="006950F5"/>
    <w:rsid w:val="006956B8"/>
    <w:rsid w:val="006964E4"/>
    <w:rsid w:val="00697AAF"/>
    <w:rsid w:val="006A01DF"/>
    <w:rsid w:val="006A04C4"/>
    <w:rsid w:val="006A062D"/>
    <w:rsid w:val="006A0E25"/>
    <w:rsid w:val="006A0F7F"/>
    <w:rsid w:val="006A1FA8"/>
    <w:rsid w:val="006A2450"/>
    <w:rsid w:val="006A3120"/>
    <w:rsid w:val="006A4F04"/>
    <w:rsid w:val="006A5C22"/>
    <w:rsid w:val="006A5C9F"/>
    <w:rsid w:val="006A64F0"/>
    <w:rsid w:val="006A666F"/>
    <w:rsid w:val="006A7155"/>
    <w:rsid w:val="006A7506"/>
    <w:rsid w:val="006B1ACA"/>
    <w:rsid w:val="006B36FA"/>
    <w:rsid w:val="006B3EED"/>
    <w:rsid w:val="006B4859"/>
    <w:rsid w:val="006B5847"/>
    <w:rsid w:val="006B677F"/>
    <w:rsid w:val="006B7D84"/>
    <w:rsid w:val="006C0653"/>
    <w:rsid w:val="006C0AF8"/>
    <w:rsid w:val="006C0C14"/>
    <w:rsid w:val="006C10A7"/>
    <w:rsid w:val="006C143E"/>
    <w:rsid w:val="006C1887"/>
    <w:rsid w:val="006C1CA6"/>
    <w:rsid w:val="006C3225"/>
    <w:rsid w:val="006C35FE"/>
    <w:rsid w:val="006C3867"/>
    <w:rsid w:val="006C4781"/>
    <w:rsid w:val="006C4871"/>
    <w:rsid w:val="006C4D97"/>
    <w:rsid w:val="006C5B4B"/>
    <w:rsid w:val="006C6A4F"/>
    <w:rsid w:val="006C758D"/>
    <w:rsid w:val="006D238E"/>
    <w:rsid w:val="006D520D"/>
    <w:rsid w:val="006D5888"/>
    <w:rsid w:val="006D5E99"/>
    <w:rsid w:val="006D6014"/>
    <w:rsid w:val="006D645D"/>
    <w:rsid w:val="006D7042"/>
    <w:rsid w:val="006D722A"/>
    <w:rsid w:val="006E0456"/>
    <w:rsid w:val="006E1385"/>
    <w:rsid w:val="006E1879"/>
    <w:rsid w:val="006E196B"/>
    <w:rsid w:val="006E2964"/>
    <w:rsid w:val="006E2C68"/>
    <w:rsid w:val="006E3028"/>
    <w:rsid w:val="006E5782"/>
    <w:rsid w:val="006E6638"/>
    <w:rsid w:val="006E7A57"/>
    <w:rsid w:val="006F00FD"/>
    <w:rsid w:val="006F1924"/>
    <w:rsid w:val="006F2399"/>
    <w:rsid w:val="006F26D2"/>
    <w:rsid w:val="006F27EC"/>
    <w:rsid w:val="006F3C85"/>
    <w:rsid w:val="006F4101"/>
    <w:rsid w:val="006F4669"/>
    <w:rsid w:val="006F4CAD"/>
    <w:rsid w:val="006F4F31"/>
    <w:rsid w:val="006F4FD5"/>
    <w:rsid w:val="006F5BF9"/>
    <w:rsid w:val="006F6458"/>
    <w:rsid w:val="006F6DE7"/>
    <w:rsid w:val="007003F5"/>
    <w:rsid w:val="00700779"/>
    <w:rsid w:val="00700C33"/>
    <w:rsid w:val="00700EFB"/>
    <w:rsid w:val="00701F5C"/>
    <w:rsid w:val="00702122"/>
    <w:rsid w:val="007027DF"/>
    <w:rsid w:val="00703C00"/>
    <w:rsid w:val="00704840"/>
    <w:rsid w:val="00704AE6"/>
    <w:rsid w:val="00704B26"/>
    <w:rsid w:val="00704DC7"/>
    <w:rsid w:val="007054FA"/>
    <w:rsid w:val="007066F7"/>
    <w:rsid w:val="00706A9F"/>
    <w:rsid w:val="00707D90"/>
    <w:rsid w:val="007107F2"/>
    <w:rsid w:val="00710A9C"/>
    <w:rsid w:val="007119D5"/>
    <w:rsid w:val="00713551"/>
    <w:rsid w:val="00715110"/>
    <w:rsid w:val="0071520B"/>
    <w:rsid w:val="007159A5"/>
    <w:rsid w:val="00715A09"/>
    <w:rsid w:val="00716142"/>
    <w:rsid w:val="00717644"/>
    <w:rsid w:val="00717C63"/>
    <w:rsid w:val="00720375"/>
    <w:rsid w:val="007207E2"/>
    <w:rsid w:val="007208DF"/>
    <w:rsid w:val="007211DC"/>
    <w:rsid w:val="00721FB3"/>
    <w:rsid w:val="0072298D"/>
    <w:rsid w:val="0072331D"/>
    <w:rsid w:val="0072404E"/>
    <w:rsid w:val="007244CC"/>
    <w:rsid w:val="00724E50"/>
    <w:rsid w:val="00726EF8"/>
    <w:rsid w:val="00727102"/>
    <w:rsid w:val="0072778F"/>
    <w:rsid w:val="00727F60"/>
    <w:rsid w:val="00730188"/>
    <w:rsid w:val="007301ED"/>
    <w:rsid w:val="00730F52"/>
    <w:rsid w:val="00731534"/>
    <w:rsid w:val="00732F6D"/>
    <w:rsid w:val="0073320B"/>
    <w:rsid w:val="00735646"/>
    <w:rsid w:val="00736B57"/>
    <w:rsid w:val="0073703B"/>
    <w:rsid w:val="00737457"/>
    <w:rsid w:val="007411CC"/>
    <w:rsid w:val="007414D0"/>
    <w:rsid w:val="0074178B"/>
    <w:rsid w:val="00741D8B"/>
    <w:rsid w:val="00744FCD"/>
    <w:rsid w:val="007453FA"/>
    <w:rsid w:val="00747143"/>
    <w:rsid w:val="00747C34"/>
    <w:rsid w:val="00750259"/>
    <w:rsid w:val="0075047B"/>
    <w:rsid w:val="0075181F"/>
    <w:rsid w:val="007534D7"/>
    <w:rsid w:val="007535A9"/>
    <w:rsid w:val="007536C9"/>
    <w:rsid w:val="0075536C"/>
    <w:rsid w:val="007553C5"/>
    <w:rsid w:val="00755535"/>
    <w:rsid w:val="00755764"/>
    <w:rsid w:val="007561AB"/>
    <w:rsid w:val="00756443"/>
    <w:rsid w:val="00757C65"/>
    <w:rsid w:val="007602BE"/>
    <w:rsid w:val="0076124B"/>
    <w:rsid w:val="0076127C"/>
    <w:rsid w:val="007613CD"/>
    <w:rsid w:val="00761DFC"/>
    <w:rsid w:val="00761E99"/>
    <w:rsid w:val="007628AD"/>
    <w:rsid w:val="00763AFA"/>
    <w:rsid w:val="00764913"/>
    <w:rsid w:val="007651E5"/>
    <w:rsid w:val="00765739"/>
    <w:rsid w:val="0076573B"/>
    <w:rsid w:val="00770484"/>
    <w:rsid w:val="00770C34"/>
    <w:rsid w:val="00771D5F"/>
    <w:rsid w:val="00771D7A"/>
    <w:rsid w:val="00772A40"/>
    <w:rsid w:val="00772D0C"/>
    <w:rsid w:val="00772FBF"/>
    <w:rsid w:val="0077394C"/>
    <w:rsid w:val="00774304"/>
    <w:rsid w:val="007749AE"/>
    <w:rsid w:val="007764D1"/>
    <w:rsid w:val="00776511"/>
    <w:rsid w:val="00776CF7"/>
    <w:rsid w:val="00777501"/>
    <w:rsid w:val="00777F26"/>
    <w:rsid w:val="007802BE"/>
    <w:rsid w:val="007808FF"/>
    <w:rsid w:val="00780D56"/>
    <w:rsid w:val="00781B24"/>
    <w:rsid w:val="00782D4F"/>
    <w:rsid w:val="00784BAD"/>
    <w:rsid w:val="00787312"/>
    <w:rsid w:val="007927AF"/>
    <w:rsid w:val="00792885"/>
    <w:rsid w:val="007934BE"/>
    <w:rsid w:val="00794261"/>
    <w:rsid w:val="007942EB"/>
    <w:rsid w:val="00794770"/>
    <w:rsid w:val="007949B2"/>
    <w:rsid w:val="00794BAA"/>
    <w:rsid w:val="00794E43"/>
    <w:rsid w:val="007958BE"/>
    <w:rsid w:val="00795CF5"/>
    <w:rsid w:val="0079640A"/>
    <w:rsid w:val="007A05F2"/>
    <w:rsid w:val="007A0852"/>
    <w:rsid w:val="007A0B01"/>
    <w:rsid w:val="007A2212"/>
    <w:rsid w:val="007A3439"/>
    <w:rsid w:val="007A36DE"/>
    <w:rsid w:val="007A3AEA"/>
    <w:rsid w:val="007A45EE"/>
    <w:rsid w:val="007A4CD5"/>
    <w:rsid w:val="007A4E92"/>
    <w:rsid w:val="007A597C"/>
    <w:rsid w:val="007A6F1A"/>
    <w:rsid w:val="007A6FC7"/>
    <w:rsid w:val="007B076E"/>
    <w:rsid w:val="007B0988"/>
    <w:rsid w:val="007B15C7"/>
    <w:rsid w:val="007B160C"/>
    <w:rsid w:val="007B214A"/>
    <w:rsid w:val="007B25D9"/>
    <w:rsid w:val="007B3A77"/>
    <w:rsid w:val="007B4392"/>
    <w:rsid w:val="007B45D3"/>
    <w:rsid w:val="007B4D52"/>
    <w:rsid w:val="007B7991"/>
    <w:rsid w:val="007C0001"/>
    <w:rsid w:val="007C0644"/>
    <w:rsid w:val="007C1509"/>
    <w:rsid w:val="007C2211"/>
    <w:rsid w:val="007C3605"/>
    <w:rsid w:val="007C3F6F"/>
    <w:rsid w:val="007C41DE"/>
    <w:rsid w:val="007C5010"/>
    <w:rsid w:val="007C66A5"/>
    <w:rsid w:val="007C66AC"/>
    <w:rsid w:val="007C6A04"/>
    <w:rsid w:val="007C7128"/>
    <w:rsid w:val="007C72DE"/>
    <w:rsid w:val="007C740F"/>
    <w:rsid w:val="007D1426"/>
    <w:rsid w:val="007D164B"/>
    <w:rsid w:val="007D1670"/>
    <w:rsid w:val="007D3866"/>
    <w:rsid w:val="007D416D"/>
    <w:rsid w:val="007D41FD"/>
    <w:rsid w:val="007D54C7"/>
    <w:rsid w:val="007D57E6"/>
    <w:rsid w:val="007D665D"/>
    <w:rsid w:val="007D759C"/>
    <w:rsid w:val="007D773D"/>
    <w:rsid w:val="007E08D4"/>
    <w:rsid w:val="007E1088"/>
    <w:rsid w:val="007E1794"/>
    <w:rsid w:val="007E331B"/>
    <w:rsid w:val="007E350E"/>
    <w:rsid w:val="007E369A"/>
    <w:rsid w:val="007E3A31"/>
    <w:rsid w:val="007E411F"/>
    <w:rsid w:val="007E4B45"/>
    <w:rsid w:val="007E4B96"/>
    <w:rsid w:val="007E57C9"/>
    <w:rsid w:val="007E61F8"/>
    <w:rsid w:val="007E76AE"/>
    <w:rsid w:val="007F1316"/>
    <w:rsid w:val="007F153E"/>
    <w:rsid w:val="007F164B"/>
    <w:rsid w:val="007F2218"/>
    <w:rsid w:val="007F2427"/>
    <w:rsid w:val="007F355F"/>
    <w:rsid w:val="007F4FDD"/>
    <w:rsid w:val="007F594F"/>
    <w:rsid w:val="007F5A4A"/>
    <w:rsid w:val="007F5D0A"/>
    <w:rsid w:val="007F60B6"/>
    <w:rsid w:val="007F69C1"/>
    <w:rsid w:val="007F709F"/>
    <w:rsid w:val="007F7323"/>
    <w:rsid w:val="0080069B"/>
    <w:rsid w:val="0080089B"/>
    <w:rsid w:val="008035A3"/>
    <w:rsid w:val="00803C26"/>
    <w:rsid w:val="00803CCE"/>
    <w:rsid w:val="00803EA1"/>
    <w:rsid w:val="00805AD0"/>
    <w:rsid w:val="00807222"/>
    <w:rsid w:val="00807417"/>
    <w:rsid w:val="00810522"/>
    <w:rsid w:val="0081057E"/>
    <w:rsid w:val="00810D08"/>
    <w:rsid w:val="0081136C"/>
    <w:rsid w:val="00811F1B"/>
    <w:rsid w:val="00812C4B"/>
    <w:rsid w:val="00812F47"/>
    <w:rsid w:val="00817EE2"/>
    <w:rsid w:val="00820FF9"/>
    <w:rsid w:val="00821313"/>
    <w:rsid w:val="00821B88"/>
    <w:rsid w:val="0082204B"/>
    <w:rsid w:val="00822077"/>
    <w:rsid w:val="00822B92"/>
    <w:rsid w:val="00822C17"/>
    <w:rsid w:val="00823478"/>
    <w:rsid w:val="00823D8B"/>
    <w:rsid w:val="00825666"/>
    <w:rsid w:val="008279AD"/>
    <w:rsid w:val="008304CA"/>
    <w:rsid w:val="00830DB3"/>
    <w:rsid w:val="008316AE"/>
    <w:rsid w:val="008335F1"/>
    <w:rsid w:val="008337AF"/>
    <w:rsid w:val="00833A76"/>
    <w:rsid w:val="00833A7C"/>
    <w:rsid w:val="008372A3"/>
    <w:rsid w:val="008372EA"/>
    <w:rsid w:val="00837BD3"/>
    <w:rsid w:val="00840466"/>
    <w:rsid w:val="0084111D"/>
    <w:rsid w:val="00841DB5"/>
    <w:rsid w:val="00842DE8"/>
    <w:rsid w:val="00843598"/>
    <w:rsid w:val="00843D27"/>
    <w:rsid w:val="00844316"/>
    <w:rsid w:val="00845282"/>
    <w:rsid w:val="00845824"/>
    <w:rsid w:val="0084627B"/>
    <w:rsid w:val="008463AA"/>
    <w:rsid w:val="00846482"/>
    <w:rsid w:val="00846C2F"/>
    <w:rsid w:val="008472DE"/>
    <w:rsid w:val="008478A4"/>
    <w:rsid w:val="00847D19"/>
    <w:rsid w:val="008502EB"/>
    <w:rsid w:val="00850511"/>
    <w:rsid w:val="00850A07"/>
    <w:rsid w:val="00850A57"/>
    <w:rsid w:val="008528DF"/>
    <w:rsid w:val="00852949"/>
    <w:rsid w:val="00852B31"/>
    <w:rsid w:val="00856A95"/>
    <w:rsid w:val="00856CB1"/>
    <w:rsid w:val="00857285"/>
    <w:rsid w:val="00860BB5"/>
    <w:rsid w:val="0086124D"/>
    <w:rsid w:val="00861F32"/>
    <w:rsid w:val="0086201D"/>
    <w:rsid w:val="00862BD7"/>
    <w:rsid w:val="00863246"/>
    <w:rsid w:val="008632FA"/>
    <w:rsid w:val="0086405C"/>
    <w:rsid w:val="00865827"/>
    <w:rsid w:val="00865890"/>
    <w:rsid w:val="00866CA3"/>
    <w:rsid w:val="00867B2D"/>
    <w:rsid w:val="0087051F"/>
    <w:rsid w:val="00871546"/>
    <w:rsid w:val="00871CE6"/>
    <w:rsid w:val="00872F17"/>
    <w:rsid w:val="00874340"/>
    <w:rsid w:val="0087488E"/>
    <w:rsid w:val="00874A97"/>
    <w:rsid w:val="008751A5"/>
    <w:rsid w:val="00875C59"/>
    <w:rsid w:val="008772A3"/>
    <w:rsid w:val="00877385"/>
    <w:rsid w:val="008773A2"/>
    <w:rsid w:val="00877786"/>
    <w:rsid w:val="0088020B"/>
    <w:rsid w:val="00880B1F"/>
    <w:rsid w:val="0088108A"/>
    <w:rsid w:val="00881834"/>
    <w:rsid w:val="00883F94"/>
    <w:rsid w:val="0088654F"/>
    <w:rsid w:val="00886DCA"/>
    <w:rsid w:val="00887AF8"/>
    <w:rsid w:val="0088AB82"/>
    <w:rsid w:val="00892281"/>
    <w:rsid w:val="00892DFB"/>
    <w:rsid w:val="008936E7"/>
    <w:rsid w:val="00894728"/>
    <w:rsid w:val="0089494A"/>
    <w:rsid w:val="00895375"/>
    <w:rsid w:val="008954A5"/>
    <w:rsid w:val="00895808"/>
    <w:rsid w:val="00896DD9"/>
    <w:rsid w:val="00896DE4"/>
    <w:rsid w:val="00897806"/>
    <w:rsid w:val="00897A24"/>
    <w:rsid w:val="008A09E7"/>
    <w:rsid w:val="008A13A7"/>
    <w:rsid w:val="008A1655"/>
    <w:rsid w:val="008A1782"/>
    <w:rsid w:val="008A1D89"/>
    <w:rsid w:val="008A2166"/>
    <w:rsid w:val="008A2929"/>
    <w:rsid w:val="008A348D"/>
    <w:rsid w:val="008A392C"/>
    <w:rsid w:val="008A39EB"/>
    <w:rsid w:val="008A6BAF"/>
    <w:rsid w:val="008A7764"/>
    <w:rsid w:val="008B0676"/>
    <w:rsid w:val="008B1835"/>
    <w:rsid w:val="008B39D7"/>
    <w:rsid w:val="008B5E7F"/>
    <w:rsid w:val="008B5EC9"/>
    <w:rsid w:val="008B5F1D"/>
    <w:rsid w:val="008B655C"/>
    <w:rsid w:val="008B68F9"/>
    <w:rsid w:val="008B7B85"/>
    <w:rsid w:val="008C0211"/>
    <w:rsid w:val="008C0D88"/>
    <w:rsid w:val="008C1083"/>
    <w:rsid w:val="008C225D"/>
    <w:rsid w:val="008C26CE"/>
    <w:rsid w:val="008C31A4"/>
    <w:rsid w:val="008C4774"/>
    <w:rsid w:val="008C486D"/>
    <w:rsid w:val="008C4892"/>
    <w:rsid w:val="008C6421"/>
    <w:rsid w:val="008C6B2E"/>
    <w:rsid w:val="008C6E3A"/>
    <w:rsid w:val="008D0A78"/>
    <w:rsid w:val="008D1F53"/>
    <w:rsid w:val="008D1F96"/>
    <w:rsid w:val="008D2618"/>
    <w:rsid w:val="008D2981"/>
    <w:rsid w:val="008D2CEC"/>
    <w:rsid w:val="008D4244"/>
    <w:rsid w:val="008D549D"/>
    <w:rsid w:val="008D5A26"/>
    <w:rsid w:val="008D6571"/>
    <w:rsid w:val="008D6E60"/>
    <w:rsid w:val="008D74B1"/>
    <w:rsid w:val="008E00BD"/>
    <w:rsid w:val="008E06C8"/>
    <w:rsid w:val="008E2FF2"/>
    <w:rsid w:val="008E41CD"/>
    <w:rsid w:val="008E464A"/>
    <w:rsid w:val="008E4B5B"/>
    <w:rsid w:val="008E51F9"/>
    <w:rsid w:val="008E5C52"/>
    <w:rsid w:val="008E6425"/>
    <w:rsid w:val="008E68A5"/>
    <w:rsid w:val="008E6B06"/>
    <w:rsid w:val="008E70F6"/>
    <w:rsid w:val="008E732F"/>
    <w:rsid w:val="008E7405"/>
    <w:rsid w:val="008E76A4"/>
    <w:rsid w:val="008F0084"/>
    <w:rsid w:val="008F13AC"/>
    <w:rsid w:val="008F219F"/>
    <w:rsid w:val="008F4075"/>
    <w:rsid w:val="008F68FB"/>
    <w:rsid w:val="008F72D2"/>
    <w:rsid w:val="008F73CD"/>
    <w:rsid w:val="008F777D"/>
    <w:rsid w:val="008F79EC"/>
    <w:rsid w:val="009018A4"/>
    <w:rsid w:val="00901AE4"/>
    <w:rsid w:val="00902244"/>
    <w:rsid w:val="009037DB"/>
    <w:rsid w:val="009043CB"/>
    <w:rsid w:val="00904BDE"/>
    <w:rsid w:val="009058CD"/>
    <w:rsid w:val="00907525"/>
    <w:rsid w:val="009078EC"/>
    <w:rsid w:val="00910B62"/>
    <w:rsid w:val="0091133D"/>
    <w:rsid w:val="00911A8E"/>
    <w:rsid w:val="00912740"/>
    <w:rsid w:val="00912A6B"/>
    <w:rsid w:val="00912CB6"/>
    <w:rsid w:val="009146DA"/>
    <w:rsid w:val="0091534D"/>
    <w:rsid w:val="00916312"/>
    <w:rsid w:val="00916823"/>
    <w:rsid w:val="00916A44"/>
    <w:rsid w:val="00917DA6"/>
    <w:rsid w:val="0092188D"/>
    <w:rsid w:val="00921C8A"/>
    <w:rsid w:val="00921FCB"/>
    <w:rsid w:val="0092334A"/>
    <w:rsid w:val="00923B84"/>
    <w:rsid w:val="00924729"/>
    <w:rsid w:val="00924C06"/>
    <w:rsid w:val="009252D4"/>
    <w:rsid w:val="00925882"/>
    <w:rsid w:val="0092601A"/>
    <w:rsid w:val="009274BB"/>
    <w:rsid w:val="00927633"/>
    <w:rsid w:val="00927996"/>
    <w:rsid w:val="00927F93"/>
    <w:rsid w:val="00931017"/>
    <w:rsid w:val="00932164"/>
    <w:rsid w:val="00932C06"/>
    <w:rsid w:val="0093488C"/>
    <w:rsid w:val="00934900"/>
    <w:rsid w:val="009353EB"/>
    <w:rsid w:val="00935DF8"/>
    <w:rsid w:val="009413FA"/>
    <w:rsid w:val="00941676"/>
    <w:rsid w:val="00941BED"/>
    <w:rsid w:val="009442E8"/>
    <w:rsid w:val="00944961"/>
    <w:rsid w:val="00944D64"/>
    <w:rsid w:val="00944F99"/>
    <w:rsid w:val="0094500E"/>
    <w:rsid w:val="00947545"/>
    <w:rsid w:val="0094787C"/>
    <w:rsid w:val="00947F89"/>
    <w:rsid w:val="00950028"/>
    <w:rsid w:val="0095046E"/>
    <w:rsid w:val="00950D43"/>
    <w:rsid w:val="00950E5E"/>
    <w:rsid w:val="00951679"/>
    <w:rsid w:val="00952E69"/>
    <w:rsid w:val="00952F3D"/>
    <w:rsid w:val="00953664"/>
    <w:rsid w:val="00953834"/>
    <w:rsid w:val="0095573B"/>
    <w:rsid w:val="0095597A"/>
    <w:rsid w:val="00956201"/>
    <w:rsid w:val="00957015"/>
    <w:rsid w:val="00960919"/>
    <w:rsid w:val="009612E4"/>
    <w:rsid w:val="00961BBD"/>
    <w:rsid w:val="00962757"/>
    <w:rsid w:val="00964825"/>
    <w:rsid w:val="00965001"/>
    <w:rsid w:val="0096781A"/>
    <w:rsid w:val="00970322"/>
    <w:rsid w:val="0097083C"/>
    <w:rsid w:val="00971370"/>
    <w:rsid w:val="00971374"/>
    <w:rsid w:val="00972A6B"/>
    <w:rsid w:val="0097308D"/>
    <w:rsid w:val="009737EB"/>
    <w:rsid w:val="00975F19"/>
    <w:rsid w:val="00976878"/>
    <w:rsid w:val="00976933"/>
    <w:rsid w:val="009773CC"/>
    <w:rsid w:val="00977788"/>
    <w:rsid w:val="00977F2E"/>
    <w:rsid w:val="00981659"/>
    <w:rsid w:val="00983971"/>
    <w:rsid w:val="00983A35"/>
    <w:rsid w:val="00983E1D"/>
    <w:rsid w:val="00984243"/>
    <w:rsid w:val="009846CC"/>
    <w:rsid w:val="009859F1"/>
    <w:rsid w:val="00985B8F"/>
    <w:rsid w:val="00986F36"/>
    <w:rsid w:val="009876E1"/>
    <w:rsid w:val="00987C27"/>
    <w:rsid w:val="0099046E"/>
    <w:rsid w:val="0099197F"/>
    <w:rsid w:val="00992474"/>
    <w:rsid w:val="009927A7"/>
    <w:rsid w:val="00992D30"/>
    <w:rsid w:val="0099406B"/>
    <w:rsid w:val="00994A66"/>
    <w:rsid w:val="00994AA3"/>
    <w:rsid w:val="0099625D"/>
    <w:rsid w:val="00996CBB"/>
    <w:rsid w:val="00997225"/>
    <w:rsid w:val="00997C46"/>
    <w:rsid w:val="009A028B"/>
    <w:rsid w:val="009A0F22"/>
    <w:rsid w:val="009A16A8"/>
    <w:rsid w:val="009A4B58"/>
    <w:rsid w:val="009A5D38"/>
    <w:rsid w:val="009B04CF"/>
    <w:rsid w:val="009B13DC"/>
    <w:rsid w:val="009B1720"/>
    <w:rsid w:val="009B2704"/>
    <w:rsid w:val="009B371B"/>
    <w:rsid w:val="009B467C"/>
    <w:rsid w:val="009B4ACC"/>
    <w:rsid w:val="009B5F5E"/>
    <w:rsid w:val="009B6567"/>
    <w:rsid w:val="009B6A91"/>
    <w:rsid w:val="009B6AD2"/>
    <w:rsid w:val="009B717A"/>
    <w:rsid w:val="009B785A"/>
    <w:rsid w:val="009B7FD5"/>
    <w:rsid w:val="009C3671"/>
    <w:rsid w:val="009C39F2"/>
    <w:rsid w:val="009C3B10"/>
    <w:rsid w:val="009C3DB2"/>
    <w:rsid w:val="009C4003"/>
    <w:rsid w:val="009C4184"/>
    <w:rsid w:val="009C439D"/>
    <w:rsid w:val="009C4746"/>
    <w:rsid w:val="009C5682"/>
    <w:rsid w:val="009C6C2A"/>
    <w:rsid w:val="009C7B36"/>
    <w:rsid w:val="009D015D"/>
    <w:rsid w:val="009D0BE4"/>
    <w:rsid w:val="009D0D9A"/>
    <w:rsid w:val="009D3647"/>
    <w:rsid w:val="009D369B"/>
    <w:rsid w:val="009D36E8"/>
    <w:rsid w:val="009D38A7"/>
    <w:rsid w:val="009D3A4E"/>
    <w:rsid w:val="009D3A7F"/>
    <w:rsid w:val="009D3F4B"/>
    <w:rsid w:val="009D3FC5"/>
    <w:rsid w:val="009D45CC"/>
    <w:rsid w:val="009D48F1"/>
    <w:rsid w:val="009D4DA0"/>
    <w:rsid w:val="009D56D6"/>
    <w:rsid w:val="009D58D8"/>
    <w:rsid w:val="009D5BAD"/>
    <w:rsid w:val="009D67B4"/>
    <w:rsid w:val="009D70B3"/>
    <w:rsid w:val="009D71BB"/>
    <w:rsid w:val="009D74F9"/>
    <w:rsid w:val="009D7831"/>
    <w:rsid w:val="009D7CBB"/>
    <w:rsid w:val="009E0328"/>
    <w:rsid w:val="009E04DB"/>
    <w:rsid w:val="009E0A18"/>
    <w:rsid w:val="009E0CBF"/>
    <w:rsid w:val="009E118F"/>
    <w:rsid w:val="009E17D4"/>
    <w:rsid w:val="009E27D9"/>
    <w:rsid w:val="009E2A9F"/>
    <w:rsid w:val="009E2DE2"/>
    <w:rsid w:val="009E5487"/>
    <w:rsid w:val="009E5B13"/>
    <w:rsid w:val="009E5FDE"/>
    <w:rsid w:val="009E6271"/>
    <w:rsid w:val="009E6D0D"/>
    <w:rsid w:val="009E7D34"/>
    <w:rsid w:val="009F08AA"/>
    <w:rsid w:val="009F17CC"/>
    <w:rsid w:val="009F190D"/>
    <w:rsid w:val="009F1FB9"/>
    <w:rsid w:val="009F2D0E"/>
    <w:rsid w:val="009F456E"/>
    <w:rsid w:val="009F5E08"/>
    <w:rsid w:val="009F609B"/>
    <w:rsid w:val="009F7934"/>
    <w:rsid w:val="009F7A5F"/>
    <w:rsid w:val="00A00BF3"/>
    <w:rsid w:val="00A00C21"/>
    <w:rsid w:val="00A01539"/>
    <w:rsid w:val="00A01B9F"/>
    <w:rsid w:val="00A02E96"/>
    <w:rsid w:val="00A0340C"/>
    <w:rsid w:val="00A03D36"/>
    <w:rsid w:val="00A03EFC"/>
    <w:rsid w:val="00A0416A"/>
    <w:rsid w:val="00A04AA2"/>
    <w:rsid w:val="00A05824"/>
    <w:rsid w:val="00A05DE7"/>
    <w:rsid w:val="00A0618F"/>
    <w:rsid w:val="00A06ACB"/>
    <w:rsid w:val="00A06E8C"/>
    <w:rsid w:val="00A07945"/>
    <w:rsid w:val="00A0799B"/>
    <w:rsid w:val="00A07E14"/>
    <w:rsid w:val="00A07E34"/>
    <w:rsid w:val="00A10C64"/>
    <w:rsid w:val="00A11B61"/>
    <w:rsid w:val="00A12F90"/>
    <w:rsid w:val="00A13504"/>
    <w:rsid w:val="00A15032"/>
    <w:rsid w:val="00A15104"/>
    <w:rsid w:val="00A15DDE"/>
    <w:rsid w:val="00A15EC6"/>
    <w:rsid w:val="00A1699C"/>
    <w:rsid w:val="00A16BDC"/>
    <w:rsid w:val="00A17E08"/>
    <w:rsid w:val="00A206CE"/>
    <w:rsid w:val="00A20A67"/>
    <w:rsid w:val="00A20C20"/>
    <w:rsid w:val="00A213F3"/>
    <w:rsid w:val="00A222EE"/>
    <w:rsid w:val="00A22F44"/>
    <w:rsid w:val="00A23599"/>
    <w:rsid w:val="00A25F12"/>
    <w:rsid w:val="00A27B7C"/>
    <w:rsid w:val="00A27D48"/>
    <w:rsid w:val="00A27FB7"/>
    <w:rsid w:val="00A27FC8"/>
    <w:rsid w:val="00A303D4"/>
    <w:rsid w:val="00A30986"/>
    <w:rsid w:val="00A30D85"/>
    <w:rsid w:val="00A30FDD"/>
    <w:rsid w:val="00A316B3"/>
    <w:rsid w:val="00A31B2A"/>
    <w:rsid w:val="00A33D68"/>
    <w:rsid w:val="00A33FB2"/>
    <w:rsid w:val="00A34731"/>
    <w:rsid w:val="00A34F66"/>
    <w:rsid w:val="00A351FB"/>
    <w:rsid w:val="00A3586F"/>
    <w:rsid w:val="00A35DF6"/>
    <w:rsid w:val="00A36697"/>
    <w:rsid w:val="00A37711"/>
    <w:rsid w:val="00A3791D"/>
    <w:rsid w:val="00A37E1D"/>
    <w:rsid w:val="00A37FA0"/>
    <w:rsid w:val="00A4122F"/>
    <w:rsid w:val="00A42162"/>
    <w:rsid w:val="00A422C4"/>
    <w:rsid w:val="00A42AD9"/>
    <w:rsid w:val="00A42C00"/>
    <w:rsid w:val="00A45494"/>
    <w:rsid w:val="00A50BDD"/>
    <w:rsid w:val="00A50E8E"/>
    <w:rsid w:val="00A5119E"/>
    <w:rsid w:val="00A5123A"/>
    <w:rsid w:val="00A515EC"/>
    <w:rsid w:val="00A5231B"/>
    <w:rsid w:val="00A53518"/>
    <w:rsid w:val="00A5392E"/>
    <w:rsid w:val="00A542F8"/>
    <w:rsid w:val="00A54921"/>
    <w:rsid w:val="00A55D1A"/>
    <w:rsid w:val="00A57A6B"/>
    <w:rsid w:val="00A61618"/>
    <w:rsid w:val="00A61D2C"/>
    <w:rsid w:val="00A63618"/>
    <w:rsid w:val="00A64056"/>
    <w:rsid w:val="00A6489F"/>
    <w:rsid w:val="00A653E6"/>
    <w:rsid w:val="00A669F8"/>
    <w:rsid w:val="00A6717B"/>
    <w:rsid w:val="00A6734C"/>
    <w:rsid w:val="00A6751F"/>
    <w:rsid w:val="00A67898"/>
    <w:rsid w:val="00A707A8"/>
    <w:rsid w:val="00A70DD8"/>
    <w:rsid w:val="00A70FE5"/>
    <w:rsid w:val="00A7247E"/>
    <w:rsid w:val="00A728D3"/>
    <w:rsid w:val="00A752A3"/>
    <w:rsid w:val="00A75E30"/>
    <w:rsid w:val="00A761AB"/>
    <w:rsid w:val="00A76581"/>
    <w:rsid w:val="00A7677B"/>
    <w:rsid w:val="00A8168B"/>
    <w:rsid w:val="00A81FC0"/>
    <w:rsid w:val="00A820FD"/>
    <w:rsid w:val="00A8247D"/>
    <w:rsid w:val="00A83B0D"/>
    <w:rsid w:val="00A848C1"/>
    <w:rsid w:val="00A85079"/>
    <w:rsid w:val="00A85451"/>
    <w:rsid w:val="00A857AB"/>
    <w:rsid w:val="00A85C7F"/>
    <w:rsid w:val="00A86BE4"/>
    <w:rsid w:val="00A905D3"/>
    <w:rsid w:val="00A90AB4"/>
    <w:rsid w:val="00A912C6"/>
    <w:rsid w:val="00A91AB4"/>
    <w:rsid w:val="00A91DE8"/>
    <w:rsid w:val="00A91F26"/>
    <w:rsid w:val="00A922A8"/>
    <w:rsid w:val="00A922E1"/>
    <w:rsid w:val="00A93A21"/>
    <w:rsid w:val="00A940B1"/>
    <w:rsid w:val="00A94172"/>
    <w:rsid w:val="00A94439"/>
    <w:rsid w:val="00A953E4"/>
    <w:rsid w:val="00A9660C"/>
    <w:rsid w:val="00A96987"/>
    <w:rsid w:val="00A96B78"/>
    <w:rsid w:val="00A9740A"/>
    <w:rsid w:val="00A97D92"/>
    <w:rsid w:val="00AA0F3D"/>
    <w:rsid w:val="00AA1674"/>
    <w:rsid w:val="00AA210A"/>
    <w:rsid w:val="00AA2B66"/>
    <w:rsid w:val="00AA40F2"/>
    <w:rsid w:val="00AA453C"/>
    <w:rsid w:val="00AA6038"/>
    <w:rsid w:val="00AA675A"/>
    <w:rsid w:val="00AA69FC"/>
    <w:rsid w:val="00AA70ED"/>
    <w:rsid w:val="00AA7374"/>
    <w:rsid w:val="00AA73C5"/>
    <w:rsid w:val="00AA76FD"/>
    <w:rsid w:val="00AB0832"/>
    <w:rsid w:val="00AB08A7"/>
    <w:rsid w:val="00AB0C4B"/>
    <w:rsid w:val="00AB405D"/>
    <w:rsid w:val="00AB4492"/>
    <w:rsid w:val="00AB4825"/>
    <w:rsid w:val="00AB4855"/>
    <w:rsid w:val="00AB48FD"/>
    <w:rsid w:val="00AB4EC8"/>
    <w:rsid w:val="00AB5275"/>
    <w:rsid w:val="00AB53C2"/>
    <w:rsid w:val="00AB5859"/>
    <w:rsid w:val="00AB6EBA"/>
    <w:rsid w:val="00AB7590"/>
    <w:rsid w:val="00AC0184"/>
    <w:rsid w:val="00AC060F"/>
    <w:rsid w:val="00AC0E7E"/>
    <w:rsid w:val="00AC45CA"/>
    <w:rsid w:val="00AC49FA"/>
    <w:rsid w:val="00AC5334"/>
    <w:rsid w:val="00AC5BA2"/>
    <w:rsid w:val="00AC5EBE"/>
    <w:rsid w:val="00AC675E"/>
    <w:rsid w:val="00AC73E6"/>
    <w:rsid w:val="00AC789C"/>
    <w:rsid w:val="00AD06E1"/>
    <w:rsid w:val="00AD07E0"/>
    <w:rsid w:val="00AD2A9C"/>
    <w:rsid w:val="00AD35D6"/>
    <w:rsid w:val="00AD3B8F"/>
    <w:rsid w:val="00AD3C77"/>
    <w:rsid w:val="00AD44A7"/>
    <w:rsid w:val="00AD4AA5"/>
    <w:rsid w:val="00AD4AF4"/>
    <w:rsid w:val="00AD60E3"/>
    <w:rsid w:val="00AD7D43"/>
    <w:rsid w:val="00AD7E3D"/>
    <w:rsid w:val="00AE21B5"/>
    <w:rsid w:val="00AE281B"/>
    <w:rsid w:val="00AE2CAC"/>
    <w:rsid w:val="00AE2F0F"/>
    <w:rsid w:val="00AE2F73"/>
    <w:rsid w:val="00AE47E6"/>
    <w:rsid w:val="00AE4C93"/>
    <w:rsid w:val="00AE4EA9"/>
    <w:rsid w:val="00AE53FB"/>
    <w:rsid w:val="00AE59AA"/>
    <w:rsid w:val="00AE6119"/>
    <w:rsid w:val="00AE648A"/>
    <w:rsid w:val="00AE7E91"/>
    <w:rsid w:val="00AF000E"/>
    <w:rsid w:val="00AF0448"/>
    <w:rsid w:val="00AF29E0"/>
    <w:rsid w:val="00AF31DD"/>
    <w:rsid w:val="00AF32B7"/>
    <w:rsid w:val="00AF5CBF"/>
    <w:rsid w:val="00AF5FF4"/>
    <w:rsid w:val="00AF628A"/>
    <w:rsid w:val="00AF6A91"/>
    <w:rsid w:val="00AF6D37"/>
    <w:rsid w:val="00AF7699"/>
    <w:rsid w:val="00B00DA9"/>
    <w:rsid w:val="00B00FC3"/>
    <w:rsid w:val="00B0128C"/>
    <w:rsid w:val="00B01E84"/>
    <w:rsid w:val="00B025BE"/>
    <w:rsid w:val="00B033F1"/>
    <w:rsid w:val="00B03630"/>
    <w:rsid w:val="00B041FB"/>
    <w:rsid w:val="00B045A3"/>
    <w:rsid w:val="00B066C9"/>
    <w:rsid w:val="00B06E5D"/>
    <w:rsid w:val="00B07549"/>
    <w:rsid w:val="00B10460"/>
    <w:rsid w:val="00B11428"/>
    <w:rsid w:val="00B123A2"/>
    <w:rsid w:val="00B123F0"/>
    <w:rsid w:val="00B12D8F"/>
    <w:rsid w:val="00B12E81"/>
    <w:rsid w:val="00B13CA2"/>
    <w:rsid w:val="00B13D35"/>
    <w:rsid w:val="00B16C10"/>
    <w:rsid w:val="00B170B6"/>
    <w:rsid w:val="00B171CA"/>
    <w:rsid w:val="00B1791C"/>
    <w:rsid w:val="00B20517"/>
    <w:rsid w:val="00B20D01"/>
    <w:rsid w:val="00B20EE9"/>
    <w:rsid w:val="00B21731"/>
    <w:rsid w:val="00B217D2"/>
    <w:rsid w:val="00B21CF4"/>
    <w:rsid w:val="00B21F4A"/>
    <w:rsid w:val="00B22788"/>
    <w:rsid w:val="00B22A24"/>
    <w:rsid w:val="00B230B0"/>
    <w:rsid w:val="00B247D0"/>
    <w:rsid w:val="00B253E0"/>
    <w:rsid w:val="00B254D6"/>
    <w:rsid w:val="00B2757A"/>
    <w:rsid w:val="00B31549"/>
    <w:rsid w:val="00B3232E"/>
    <w:rsid w:val="00B324B7"/>
    <w:rsid w:val="00B32899"/>
    <w:rsid w:val="00B32CDD"/>
    <w:rsid w:val="00B330E1"/>
    <w:rsid w:val="00B35BA7"/>
    <w:rsid w:val="00B3720C"/>
    <w:rsid w:val="00B37487"/>
    <w:rsid w:val="00B376BC"/>
    <w:rsid w:val="00B409CF"/>
    <w:rsid w:val="00B409FC"/>
    <w:rsid w:val="00B40B9B"/>
    <w:rsid w:val="00B40C77"/>
    <w:rsid w:val="00B436A5"/>
    <w:rsid w:val="00B44E41"/>
    <w:rsid w:val="00B46C04"/>
    <w:rsid w:val="00B5009B"/>
    <w:rsid w:val="00B5109D"/>
    <w:rsid w:val="00B51315"/>
    <w:rsid w:val="00B51731"/>
    <w:rsid w:val="00B52583"/>
    <w:rsid w:val="00B53118"/>
    <w:rsid w:val="00B535A2"/>
    <w:rsid w:val="00B551B4"/>
    <w:rsid w:val="00B55A3C"/>
    <w:rsid w:val="00B5672B"/>
    <w:rsid w:val="00B571D1"/>
    <w:rsid w:val="00B57E8C"/>
    <w:rsid w:val="00B613F9"/>
    <w:rsid w:val="00B61DA4"/>
    <w:rsid w:val="00B62066"/>
    <w:rsid w:val="00B626A0"/>
    <w:rsid w:val="00B63A87"/>
    <w:rsid w:val="00B6415A"/>
    <w:rsid w:val="00B6683F"/>
    <w:rsid w:val="00B66877"/>
    <w:rsid w:val="00B71E6E"/>
    <w:rsid w:val="00B72FEA"/>
    <w:rsid w:val="00B7348C"/>
    <w:rsid w:val="00B74348"/>
    <w:rsid w:val="00B74442"/>
    <w:rsid w:val="00B75955"/>
    <w:rsid w:val="00B75B02"/>
    <w:rsid w:val="00B766AD"/>
    <w:rsid w:val="00B769C8"/>
    <w:rsid w:val="00B76D2D"/>
    <w:rsid w:val="00B7761E"/>
    <w:rsid w:val="00B7798C"/>
    <w:rsid w:val="00B81F84"/>
    <w:rsid w:val="00B8235E"/>
    <w:rsid w:val="00B82C7B"/>
    <w:rsid w:val="00B83BBF"/>
    <w:rsid w:val="00B8429A"/>
    <w:rsid w:val="00B84D2B"/>
    <w:rsid w:val="00B85673"/>
    <w:rsid w:val="00B85AEF"/>
    <w:rsid w:val="00B86989"/>
    <w:rsid w:val="00B87EEC"/>
    <w:rsid w:val="00B90284"/>
    <w:rsid w:val="00B902B0"/>
    <w:rsid w:val="00B91544"/>
    <w:rsid w:val="00B935F6"/>
    <w:rsid w:val="00B94921"/>
    <w:rsid w:val="00B94D31"/>
    <w:rsid w:val="00B95E7C"/>
    <w:rsid w:val="00B9609F"/>
    <w:rsid w:val="00B96A89"/>
    <w:rsid w:val="00B97587"/>
    <w:rsid w:val="00B97819"/>
    <w:rsid w:val="00B97A22"/>
    <w:rsid w:val="00B97EF1"/>
    <w:rsid w:val="00BA0660"/>
    <w:rsid w:val="00BA1AC3"/>
    <w:rsid w:val="00BA29B0"/>
    <w:rsid w:val="00BA38B6"/>
    <w:rsid w:val="00BA3AEE"/>
    <w:rsid w:val="00BA412D"/>
    <w:rsid w:val="00BA68EA"/>
    <w:rsid w:val="00BA6AAA"/>
    <w:rsid w:val="00BA6FB4"/>
    <w:rsid w:val="00BB0046"/>
    <w:rsid w:val="00BB007F"/>
    <w:rsid w:val="00BB0812"/>
    <w:rsid w:val="00BB0B09"/>
    <w:rsid w:val="00BB161C"/>
    <w:rsid w:val="00BB1815"/>
    <w:rsid w:val="00BB3A52"/>
    <w:rsid w:val="00BB4FEF"/>
    <w:rsid w:val="00BB577C"/>
    <w:rsid w:val="00BB79DF"/>
    <w:rsid w:val="00BC0B5B"/>
    <w:rsid w:val="00BC1C00"/>
    <w:rsid w:val="00BC2AAF"/>
    <w:rsid w:val="00BC2DC8"/>
    <w:rsid w:val="00BC2FE7"/>
    <w:rsid w:val="00BC47E5"/>
    <w:rsid w:val="00BC4A66"/>
    <w:rsid w:val="00BC51E1"/>
    <w:rsid w:val="00BC6BFA"/>
    <w:rsid w:val="00BC6EA5"/>
    <w:rsid w:val="00BC706E"/>
    <w:rsid w:val="00BC7695"/>
    <w:rsid w:val="00BC78BE"/>
    <w:rsid w:val="00BC7EBC"/>
    <w:rsid w:val="00BC7F04"/>
    <w:rsid w:val="00BD1EB7"/>
    <w:rsid w:val="00BD269A"/>
    <w:rsid w:val="00BD3363"/>
    <w:rsid w:val="00BD3382"/>
    <w:rsid w:val="00BD3628"/>
    <w:rsid w:val="00BD3734"/>
    <w:rsid w:val="00BD4D82"/>
    <w:rsid w:val="00BD53EC"/>
    <w:rsid w:val="00BD570C"/>
    <w:rsid w:val="00BD7B4F"/>
    <w:rsid w:val="00BE144B"/>
    <w:rsid w:val="00BE1DEA"/>
    <w:rsid w:val="00BE293C"/>
    <w:rsid w:val="00BE2CA1"/>
    <w:rsid w:val="00BE3209"/>
    <w:rsid w:val="00BE3EC2"/>
    <w:rsid w:val="00BE485A"/>
    <w:rsid w:val="00BE4A01"/>
    <w:rsid w:val="00BE4CF4"/>
    <w:rsid w:val="00BE5A1E"/>
    <w:rsid w:val="00BE64BD"/>
    <w:rsid w:val="00BE71D7"/>
    <w:rsid w:val="00BE73C9"/>
    <w:rsid w:val="00BE771F"/>
    <w:rsid w:val="00BF15A2"/>
    <w:rsid w:val="00BF2779"/>
    <w:rsid w:val="00BF3E62"/>
    <w:rsid w:val="00BF3EC1"/>
    <w:rsid w:val="00BF5520"/>
    <w:rsid w:val="00BF6CA7"/>
    <w:rsid w:val="00BF76BA"/>
    <w:rsid w:val="00BF77E1"/>
    <w:rsid w:val="00BF7965"/>
    <w:rsid w:val="00C00428"/>
    <w:rsid w:val="00C00DC5"/>
    <w:rsid w:val="00C01964"/>
    <w:rsid w:val="00C02F1E"/>
    <w:rsid w:val="00C04592"/>
    <w:rsid w:val="00C04990"/>
    <w:rsid w:val="00C063CD"/>
    <w:rsid w:val="00C06877"/>
    <w:rsid w:val="00C06FBC"/>
    <w:rsid w:val="00C101EF"/>
    <w:rsid w:val="00C110E5"/>
    <w:rsid w:val="00C11BC2"/>
    <w:rsid w:val="00C12785"/>
    <w:rsid w:val="00C131D9"/>
    <w:rsid w:val="00C13AAA"/>
    <w:rsid w:val="00C13F83"/>
    <w:rsid w:val="00C13FEF"/>
    <w:rsid w:val="00C16B83"/>
    <w:rsid w:val="00C173EC"/>
    <w:rsid w:val="00C1774D"/>
    <w:rsid w:val="00C21952"/>
    <w:rsid w:val="00C221FE"/>
    <w:rsid w:val="00C2330B"/>
    <w:rsid w:val="00C23424"/>
    <w:rsid w:val="00C2460E"/>
    <w:rsid w:val="00C24A43"/>
    <w:rsid w:val="00C253B6"/>
    <w:rsid w:val="00C25468"/>
    <w:rsid w:val="00C25802"/>
    <w:rsid w:val="00C25AE8"/>
    <w:rsid w:val="00C25D96"/>
    <w:rsid w:val="00C26356"/>
    <w:rsid w:val="00C26951"/>
    <w:rsid w:val="00C275B2"/>
    <w:rsid w:val="00C2771C"/>
    <w:rsid w:val="00C27BD2"/>
    <w:rsid w:val="00C30A9D"/>
    <w:rsid w:val="00C3178A"/>
    <w:rsid w:val="00C32CF8"/>
    <w:rsid w:val="00C32EFD"/>
    <w:rsid w:val="00C33848"/>
    <w:rsid w:val="00C33C7E"/>
    <w:rsid w:val="00C3454B"/>
    <w:rsid w:val="00C34FAC"/>
    <w:rsid w:val="00C35314"/>
    <w:rsid w:val="00C35420"/>
    <w:rsid w:val="00C359E9"/>
    <w:rsid w:val="00C37756"/>
    <w:rsid w:val="00C37F82"/>
    <w:rsid w:val="00C40D41"/>
    <w:rsid w:val="00C4134A"/>
    <w:rsid w:val="00C429A7"/>
    <w:rsid w:val="00C429E8"/>
    <w:rsid w:val="00C42E7A"/>
    <w:rsid w:val="00C4336F"/>
    <w:rsid w:val="00C45B8A"/>
    <w:rsid w:val="00C46FF8"/>
    <w:rsid w:val="00C4759F"/>
    <w:rsid w:val="00C47876"/>
    <w:rsid w:val="00C47BBF"/>
    <w:rsid w:val="00C50DFF"/>
    <w:rsid w:val="00C50FD6"/>
    <w:rsid w:val="00C51533"/>
    <w:rsid w:val="00C51D38"/>
    <w:rsid w:val="00C537D8"/>
    <w:rsid w:val="00C53BC5"/>
    <w:rsid w:val="00C54024"/>
    <w:rsid w:val="00C5451C"/>
    <w:rsid w:val="00C54663"/>
    <w:rsid w:val="00C56EAE"/>
    <w:rsid w:val="00C572D9"/>
    <w:rsid w:val="00C60165"/>
    <w:rsid w:val="00C60678"/>
    <w:rsid w:val="00C61391"/>
    <w:rsid w:val="00C61A10"/>
    <w:rsid w:val="00C621BF"/>
    <w:rsid w:val="00C63936"/>
    <w:rsid w:val="00C642AA"/>
    <w:rsid w:val="00C6636D"/>
    <w:rsid w:val="00C66865"/>
    <w:rsid w:val="00C669D7"/>
    <w:rsid w:val="00C672D7"/>
    <w:rsid w:val="00C67C48"/>
    <w:rsid w:val="00C700E8"/>
    <w:rsid w:val="00C70235"/>
    <w:rsid w:val="00C711A5"/>
    <w:rsid w:val="00C71BC6"/>
    <w:rsid w:val="00C723E2"/>
    <w:rsid w:val="00C72F15"/>
    <w:rsid w:val="00C75237"/>
    <w:rsid w:val="00C75501"/>
    <w:rsid w:val="00C75E5F"/>
    <w:rsid w:val="00C76FE0"/>
    <w:rsid w:val="00C772DA"/>
    <w:rsid w:val="00C775F2"/>
    <w:rsid w:val="00C77D1E"/>
    <w:rsid w:val="00C77EC3"/>
    <w:rsid w:val="00C81BB6"/>
    <w:rsid w:val="00C82767"/>
    <w:rsid w:val="00C82836"/>
    <w:rsid w:val="00C846C4"/>
    <w:rsid w:val="00C850C8"/>
    <w:rsid w:val="00C85D25"/>
    <w:rsid w:val="00C85EF9"/>
    <w:rsid w:val="00C8663C"/>
    <w:rsid w:val="00C86D05"/>
    <w:rsid w:val="00C90CD9"/>
    <w:rsid w:val="00C92EFA"/>
    <w:rsid w:val="00C93E09"/>
    <w:rsid w:val="00C942BD"/>
    <w:rsid w:val="00C9464C"/>
    <w:rsid w:val="00C94F11"/>
    <w:rsid w:val="00C95398"/>
    <w:rsid w:val="00C9686C"/>
    <w:rsid w:val="00C9744D"/>
    <w:rsid w:val="00CA0607"/>
    <w:rsid w:val="00CA1183"/>
    <w:rsid w:val="00CA1186"/>
    <w:rsid w:val="00CA23F3"/>
    <w:rsid w:val="00CA2DFC"/>
    <w:rsid w:val="00CA32DF"/>
    <w:rsid w:val="00CA33C1"/>
    <w:rsid w:val="00CA3478"/>
    <w:rsid w:val="00CA472B"/>
    <w:rsid w:val="00CA4A0B"/>
    <w:rsid w:val="00CA690C"/>
    <w:rsid w:val="00CA7265"/>
    <w:rsid w:val="00CA77A8"/>
    <w:rsid w:val="00CA7A44"/>
    <w:rsid w:val="00CB0B4D"/>
    <w:rsid w:val="00CB1A0F"/>
    <w:rsid w:val="00CB1F52"/>
    <w:rsid w:val="00CB21B8"/>
    <w:rsid w:val="00CB2A9A"/>
    <w:rsid w:val="00CB2F17"/>
    <w:rsid w:val="00CB392C"/>
    <w:rsid w:val="00CB54DD"/>
    <w:rsid w:val="00CB6053"/>
    <w:rsid w:val="00CB6FAD"/>
    <w:rsid w:val="00CB75E5"/>
    <w:rsid w:val="00CB7BFB"/>
    <w:rsid w:val="00CC0068"/>
    <w:rsid w:val="00CC1167"/>
    <w:rsid w:val="00CC2288"/>
    <w:rsid w:val="00CC3080"/>
    <w:rsid w:val="00CC3331"/>
    <w:rsid w:val="00CC364E"/>
    <w:rsid w:val="00CC3856"/>
    <w:rsid w:val="00CC4DC0"/>
    <w:rsid w:val="00CC5432"/>
    <w:rsid w:val="00CC6803"/>
    <w:rsid w:val="00CC6E0C"/>
    <w:rsid w:val="00CC73B6"/>
    <w:rsid w:val="00CD0BD3"/>
    <w:rsid w:val="00CD0F2F"/>
    <w:rsid w:val="00CD0F9E"/>
    <w:rsid w:val="00CD2193"/>
    <w:rsid w:val="00CD25E3"/>
    <w:rsid w:val="00CD2C3C"/>
    <w:rsid w:val="00CD594E"/>
    <w:rsid w:val="00CD5B42"/>
    <w:rsid w:val="00CD64E6"/>
    <w:rsid w:val="00CD71C7"/>
    <w:rsid w:val="00CD7B7C"/>
    <w:rsid w:val="00CD7C61"/>
    <w:rsid w:val="00CD7EA7"/>
    <w:rsid w:val="00CE0249"/>
    <w:rsid w:val="00CE036E"/>
    <w:rsid w:val="00CE29D7"/>
    <w:rsid w:val="00CE2BE6"/>
    <w:rsid w:val="00CE3A4E"/>
    <w:rsid w:val="00CE5DA1"/>
    <w:rsid w:val="00CF0BFC"/>
    <w:rsid w:val="00CF0FA4"/>
    <w:rsid w:val="00CF12F2"/>
    <w:rsid w:val="00CF1481"/>
    <w:rsid w:val="00CF14C9"/>
    <w:rsid w:val="00CF16EF"/>
    <w:rsid w:val="00CF24C7"/>
    <w:rsid w:val="00CF2C79"/>
    <w:rsid w:val="00CF2CAD"/>
    <w:rsid w:val="00CF31DC"/>
    <w:rsid w:val="00CF63A3"/>
    <w:rsid w:val="00CF76B7"/>
    <w:rsid w:val="00D00932"/>
    <w:rsid w:val="00D0211E"/>
    <w:rsid w:val="00D023A1"/>
    <w:rsid w:val="00D02B46"/>
    <w:rsid w:val="00D0304D"/>
    <w:rsid w:val="00D03D9E"/>
    <w:rsid w:val="00D04316"/>
    <w:rsid w:val="00D04AEA"/>
    <w:rsid w:val="00D05194"/>
    <w:rsid w:val="00D05499"/>
    <w:rsid w:val="00D05AC8"/>
    <w:rsid w:val="00D05AFE"/>
    <w:rsid w:val="00D0610E"/>
    <w:rsid w:val="00D063D1"/>
    <w:rsid w:val="00D07A22"/>
    <w:rsid w:val="00D07EB9"/>
    <w:rsid w:val="00D07FCA"/>
    <w:rsid w:val="00D10AD3"/>
    <w:rsid w:val="00D118FD"/>
    <w:rsid w:val="00D12013"/>
    <w:rsid w:val="00D12AD9"/>
    <w:rsid w:val="00D138E6"/>
    <w:rsid w:val="00D13A9C"/>
    <w:rsid w:val="00D1446A"/>
    <w:rsid w:val="00D14D8D"/>
    <w:rsid w:val="00D14F0D"/>
    <w:rsid w:val="00D14FDC"/>
    <w:rsid w:val="00D151AC"/>
    <w:rsid w:val="00D159B2"/>
    <w:rsid w:val="00D17159"/>
    <w:rsid w:val="00D2043E"/>
    <w:rsid w:val="00D2143E"/>
    <w:rsid w:val="00D2146C"/>
    <w:rsid w:val="00D214BE"/>
    <w:rsid w:val="00D220ED"/>
    <w:rsid w:val="00D22731"/>
    <w:rsid w:val="00D22DC9"/>
    <w:rsid w:val="00D2322B"/>
    <w:rsid w:val="00D2340A"/>
    <w:rsid w:val="00D2365B"/>
    <w:rsid w:val="00D23E83"/>
    <w:rsid w:val="00D240F1"/>
    <w:rsid w:val="00D24D56"/>
    <w:rsid w:val="00D250FE"/>
    <w:rsid w:val="00D267D7"/>
    <w:rsid w:val="00D26F3C"/>
    <w:rsid w:val="00D26FA4"/>
    <w:rsid w:val="00D278FE"/>
    <w:rsid w:val="00D31375"/>
    <w:rsid w:val="00D32C77"/>
    <w:rsid w:val="00D336A2"/>
    <w:rsid w:val="00D34377"/>
    <w:rsid w:val="00D34A76"/>
    <w:rsid w:val="00D35447"/>
    <w:rsid w:val="00D35565"/>
    <w:rsid w:val="00D3682F"/>
    <w:rsid w:val="00D3729B"/>
    <w:rsid w:val="00D37EB9"/>
    <w:rsid w:val="00D37F61"/>
    <w:rsid w:val="00D40ABC"/>
    <w:rsid w:val="00D41417"/>
    <w:rsid w:val="00D41CD4"/>
    <w:rsid w:val="00D42A34"/>
    <w:rsid w:val="00D43196"/>
    <w:rsid w:val="00D439E7"/>
    <w:rsid w:val="00D441E4"/>
    <w:rsid w:val="00D443C4"/>
    <w:rsid w:val="00D447DF"/>
    <w:rsid w:val="00D44A38"/>
    <w:rsid w:val="00D44EAB"/>
    <w:rsid w:val="00D44FC6"/>
    <w:rsid w:val="00D45686"/>
    <w:rsid w:val="00D45968"/>
    <w:rsid w:val="00D473AC"/>
    <w:rsid w:val="00D47C45"/>
    <w:rsid w:val="00D5161E"/>
    <w:rsid w:val="00D51E47"/>
    <w:rsid w:val="00D51E66"/>
    <w:rsid w:val="00D52F60"/>
    <w:rsid w:val="00D538F5"/>
    <w:rsid w:val="00D5445D"/>
    <w:rsid w:val="00D552E5"/>
    <w:rsid w:val="00D55693"/>
    <w:rsid w:val="00D5589B"/>
    <w:rsid w:val="00D55C2F"/>
    <w:rsid w:val="00D566D8"/>
    <w:rsid w:val="00D60348"/>
    <w:rsid w:val="00D60AAE"/>
    <w:rsid w:val="00D61A91"/>
    <w:rsid w:val="00D61B20"/>
    <w:rsid w:val="00D61E7F"/>
    <w:rsid w:val="00D6256B"/>
    <w:rsid w:val="00D62712"/>
    <w:rsid w:val="00D62D4D"/>
    <w:rsid w:val="00D63CC4"/>
    <w:rsid w:val="00D64392"/>
    <w:rsid w:val="00D64D91"/>
    <w:rsid w:val="00D65CE8"/>
    <w:rsid w:val="00D65E08"/>
    <w:rsid w:val="00D70CDB"/>
    <w:rsid w:val="00D70D77"/>
    <w:rsid w:val="00D71832"/>
    <w:rsid w:val="00D71B20"/>
    <w:rsid w:val="00D71B3C"/>
    <w:rsid w:val="00D7299F"/>
    <w:rsid w:val="00D72D01"/>
    <w:rsid w:val="00D74096"/>
    <w:rsid w:val="00D752C4"/>
    <w:rsid w:val="00D76413"/>
    <w:rsid w:val="00D76898"/>
    <w:rsid w:val="00D82926"/>
    <w:rsid w:val="00D82D68"/>
    <w:rsid w:val="00D8302F"/>
    <w:rsid w:val="00D833F0"/>
    <w:rsid w:val="00D83F92"/>
    <w:rsid w:val="00D83FC0"/>
    <w:rsid w:val="00D845DD"/>
    <w:rsid w:val="00D86F71"/>
    <w:rsid w:val="00D90012"/>
    <w:rsid w:val="00D9002F"/>
    <w:rsid w:val="00D90107"/>
    <w:rsid w:val="00D903F2"/>
    <w:rsid w:val="00D90578"/>
    <w:rsid w:val="00D90B25"/>
    <w:rsid w:val="00D910ED"/>
    <w:rsid w:val="00D911EF"/>
    <w:rsid w:val="00D91900"/>
    <w:rsid w:val="00D91F0A"/>
    <w:rsid w:val="00D921A4"/>
    <w:rsid w:val="00D92E0C"/>
    <w:rsid w:val="00D931A2"/>
    <w:rsid w:val="00D947AB"/>
    <w:rsid w:val="00D9547B"/>
    <w:rsid w:val="00D955B2"/>
    <w:rsid w:val="00D95B87"/>
    <w:rsid w:val="00D961DF"/>
    <w:rsid w:val="00DA0945"/>
    <w:rsid w:val="00DA212F"/>
    <w:rsid w:val="00DA2C30"/>
    <w:rsid w:val="00DA407F"/>
    <w:rsid w:val="00DA4BA5"/>
    <w:rsid w:val="00DA51A0"/>
    <w:rsid w:val="00DA537A"/>
    <w:rsid w:val="00DA6BE8"/>
    <w:rsid w:val="00DA6E19"/>
    <w:rsid w:val="00DA71D7"/>
    <w:rsid w:val="00DA77F5"/>
    <w:rsid w:val="00DA7C5C"/>
    <w:rsid w:val="00DB12A6"/>
    <w:rsid w:val="00DB147E"/>
    <w:rsid w:val="00DB1497"/>
    <w:rsid w:val="00DB1BA0"/>
    <w:rsid w:val="00DB1E39"/>
    <w:rsid w:val="00DB32B7"/>
    <w:rsid w:val="00DB4B13"/>
    <w:rsid w:val="00DB4F6E"/>
    <w:rsid w:val="00DB4F84"/>
    <w:rsid w:val="00DB550F"/>
    <w:rsid w:val="00DB587F"/>
    <w:rsid w:val="00DB58D7"/>
    <w:rsid w:val="00DB720C"/>
    <w:rsid w:val="00DB7F5E"/>
    <w:rsid w:val="00DC0C2B"/>
    <w:rsid w:val="00DC0E50"/>
    <w:rsid w:val="00DC1908"/>
    <w:rsid w:val="00DC20EC"/>
    <w:rsid w:val="00DC30C7"/>
    <w:rsid w:val="00DC3A7F"/>
    <w:rsid w:val="00DC3E32"/>
    <w:rsid w:val="00DC3EB8"/>
    <w:rsid w:val="00DC486E"/>
    <w:rsid w:val="00DC497A"/>
    <w:rsid w:val="00DC4A9C"/>
    <w:rsid w:val="00DC5C7A"/>
    <w:rsid w:val="00DC5D3C"/>
    <w:rsid w:val="00DC69CB"/>
    <w:rsid w:val="00DC6A3F"/>
    <w:rsid w:val="00DC6D77"/>
    <w:rsid w:val="00DC6E8C"/>
    <w:rsid w:val="00DD051E"/>
    <w:rsid w:val="00DD07A6"/>
    <w:rsid w:val="00DD12AC"/>
    <w:rsid w:val="00DD14F1"/>
    <w:rsid w:val="00DD1846"/>
    <w:rsid w:val="00DD19AA"/>
    <w:rsid w:val="00DD2222"/>
    <w:rsid w:val="00DD2B6B"/>
    <w:rsid w:val="00DD3DB4"/>
    <w:rsid w:val="00DD4DDB"/>
    <w:rsid w:val="00DD57B6"/>
    <w:rsid w:val="00DD65BA"/>
    <w:rsid w:val="00DE0022"/>
    <w:rsid w:val="00DE01AB"/>
    <w:rsid w:val="00DE1E2C"/>
    <w:rsid w:val="00DE2D62"/>
    <w:rsid w:val="00DE3BD1"/>
    <w:rsid w:val="00DE3C56"/>
    <w:rsid w:val="00DE4983"/>
    <w:rsid w:val="00DE501D"/>
    <w:rsid w:val="00DE542B"/>
    <w:rsid w:val="00DE5CAF"/>
    <w:rsid w:val="00DE5DB0"/>
    <w:rsid w:val="00DE630F"/>
    <w:rsid w:val="00DE6A4A"/>
    <w:rsid w:val="00DE6EED"/>
    <w:rsid w:val="00DF0EFB"/>
    <w:rsid w:val="00DF1197"/>
    <w:rsid w:val="00DF23D9"/>
    <w:rsid w:val="00DF5EBF"/>
    <w:rsid w:val="00DF6170"/>
    <w:rsid w:val="00DF76BF"/>
    <w:rsid w:val="00DF787A"/>
    <w:rsid w:val="00DF7D2D"/>
    <w:rsid w:val="00E01143"/>
    <w:rsid w:val="00E017C7"/>
    <w:rsid w:val="00E02104"/>
    <w:rsid w:val="00E027A8"/>
    <w:rsid w:val="00E03DEF"/>
    <w:rsid w:val="00E054E4"/>
    <w:rsid w:val="00E06F17"/>
    <w:rsid w:val="00E11671"/>
    <w:rsid w:val="00E12602"/>
    <w:rsid w:val="00E12CB0"/>
    <w:rsid w:val="00E1352D"/>
    <w:rsid w:val="00E140F0"/>
    <w:rsid w:val="00E141AF"/>
    <w:rsid w:val="00E14AE4"/>
    <w:rsid w:val="00E15093"/>
    <w:rsid w:val="00E15097"/>
    <w:rsid w:val="00E15665"/>
    <w:rsid w:val="00E15C03"/>
    <w:rsid w:val="00E16AD9"/>
    <w:rsid w:val="00E179C8"/>
    <w:rsid w:val="00E2040F"/>
    <w:rsid w:val="00E2120E"/>
    <w:rsid w:val="00E21304"/>
    <w:rsid w:val="00E215D4"/>
    <w:rsid w:val="00E215F5"/>
    <w:rsid w:val="00E21C2D"/>
    <w:rsid w:val="00E22101"/>
    <w:rsid w:val="00E2231B"/>
    <w:rsid w:val="00E23064"/>
    <w:rsid w:val="00E24B64"/>
    <w:rsid w:val="00E25551"/>
    <w:rsid w:val="00E260A8"/>
    <w:rsid w:val="00E2687E"/>
    <w:rsid w:val="00E269BA"/>
    <w:rsid w:val="00E26E63"/>
    <w:rsid w:val="00E27646"/>
    <w:rsid w:val="00E27CDB"/>
    <w:rsid w:val="00E27FF7"/>
    <w:rsid w:val="00E30619"/>
    <w:rsid w:val="00E3193F"/>
    <w:rsid w:val="00E32544"/>
    <w:rsid w:val="00E32879"/>
    <w:rsid w:val="00E32BEA"/>
    <w:rsid w:val="00E335DD"/>
    <w:rsid w:val="00E33DA3"/>
    <w:rsid w:val="00E341F0"/>
    <w:rsid w:val="00E3447F"/>
    <w:rsid w:val="00E34606"/>
    <w:rsid w:val="00E346A8"/>
    <w:rsid w:val="00E3598F"/>
    <w:rsid w:val="00E35CE1"/>
    <w:rsid w:val="00E3654A"/>
    <w:rsid w:val="00E373EE"/>
    <w:rsid w:val="00E3777F"/>
    <w:rsid w:val="00E37D31"/>
    <w:rsid w:val="00E4040E"/>
    <w:rsid w:val="00E411A2"/>
    <w:rsid w:val="00E41383"/>
    <w:rsid w:val="00E4173F"/>
    <w:rsid w:val="00E41E08"/>
    <w:rsid w:val="00E43630"/>
    <w:rsid w:val="00E43891"/>
    <w:rsid w:val="00E438FE"/>
    <w:rsid w:val="00E43AC2"/>
    <w:rsid w:val="00E43D26"/>
    <w:rsid w:val="00E43DA2"/>
    <w:rsid w:val="00E44063"/>
    <w:rsid w:val="00E45244"/>
    <w:rsid w:val="00E4597A"/>
    <w:rsid w:val="00E461AF"/>
    <w:rsid w:val="00E461E0"/>
    <w:rsid w:val="00E502A9"/>
    <w:rsid w:val="00E504DB"/>
    <w:rsid w:val="00E5097F"/>
    <w:rsid w:val="00E51007"/>
    <w:rsid w:val="00E51394"/>
    <w:rsid w:val="00E515BF"/>
    <w:rsid w:val="00E51F7A"/>
    <w:rsid w:val="00E5275E"/>
    <w:rsid w:val="00E52BD6"/>
    <w:rsid w:val="00E53EB7"/>
    <w:rsid w:val="00E56AF2"/>
    <w:rsid w:val="00E56BCD"/>
    <w:rsid w:val="00E56F94"/>
    <w:rsid w:val="00E57E25"/>
    <w:rsid w:val="00E601A2"/>
    <w:rsid w:val="00E6167F"/>
    <w:rsid w:val="00E624D6"/>
    <w:rsid w:val="00E6271E"/>
    <w:rsid w:val="00E628F3"/>
    <w:rsid w:val="00E631E8"/>
    <w:rsid w:val="00E63B4F"/>
    <w:rsid w:val="00E6457B"/>
    <w:rsid w:val="00E64583"/>
    <w:rsid w:val="00E65390"/>
    <w:rsid w:val="00E663E1"/>
    <w:rsid w:val="00E666BE"/>
    <w:rsid w:val="00E66954"/>
    <w:rsid w:val="00E66F09"/>
    <w:rsid w:val="00E70781"/>
    <w:rsid w:val="00E70B11"/>
    <w:rsid w:val="00E70FE0"/>
    <w:rsid w:val="00E71A75"/>
    <w:rsid w:val="00E71D90"/>
    <w:rsid w:val="00E721EB"/>
    <w:rsid w:val="00E749ED"/>
    <w:rsid w:val="00E74F4A"/>
    <w:rsid w:val="00E7519E"/>
    <w:rsid w:val="00E754C9"/>
    <w:rsid w:val="00E76392"/>
    <w:rsid w:val="00E76EB4"/>
    <w:rsid w:val="00E776EA"/>
    <w:rsid w:val="00E77A90"/>
    <w:rsid w:val="00E77B74"/>
    <w:rsid w:val="00E77CA5"/>
    <w:rsid w:val="00E800C4"/>
    <w:rsid w:val="00E81502"/>
    <w:rsid w:val="00E81999"/>
    <w:rsid w:val="00E852B1"/>
    <w:rsid w:val="00E86102"/>
    <w:rsid w:val="00E8635D"/>
    <w:rsid w:val="00E90831"/>
    <w:rsid w:val="00E90B1A"/>
    <w:rsid w:val="00E90C26"/>
    <w:rsid w:val="00E910AB"/>
    <w:rsid w:val="00E915AB"/>
    <w:rsid w:val="00E93188"/>
    <w:rsid w:val="00E9376D"/>
    <w:rsid w:val="00E9388C"/>
    <w:rsid w:val="00E9514B"/>
    <w:rsid w:val="00E96293"/>
    <w:rsid w:val="00EA00BA"/>
    <w:rsid w:val="00EA0110"/>
    <w:rsid w:val="00EA0902"/>
    <w:rsid w:val="00EA1567"/>
    <w:rsid w:val="00EA24C6"/>
    <w:rsid w:val="00EA2E5D"/>
    <w:rsid w:val="00EA3460"/>
    <w:rsid w:val="00EA4ADC"/>
    <w:rsid w:val="00EA522C"/>
    <w:rsid w:val="00EA580F"/>
    <w:rsid w:val="00EA6A1E"/>
    <w:rsid w:val="00EA6DAD"/>
    <w:rsid w:val="00EA727C"/>
    <w:rsid w:val="00EB08A6"/>
    <w:rsid w:val="00EB0B0B"/>
    <w:rsid w:val="00EB158D"/>
    <w:rsid w:val="00EB1FCB"/>
    <w:rsid w:val="00EB3B13"/>
    <w:rsid w:val="00EB4072"/>
    <w:rsid w:val="00EB4215"/>
    <w:rsid w:val="00EB44FA"/>
    <w:rsid w:val="00EB467E"/>
    <w:rsid w:val="00EB4F31"/>
    <w:rsid w:val="00EB5BD4"/>
    <w:rsid w:val="00EB5DFF"/>
    <w:rsid w:val="00EB667A"/>
    <w:rsid w:val="00EB7510"/>
    <w:rsid w:val="00EB7B56"/>
    <w:rsid w:val="00EC0A50"/>
    <w:rsid w:val="00EC1916"/>
    <w:rsid w:val="00EC201D"/>
    <w:rsid w:val="00EC205A"/>
    <w:rsid w:val="00EC2C80"/>
    <w:rsid w:val="00EC3004"/>
    <w:rsid w:val="00EC3FB3"/>
    <w:rsid w:val="00EC45E9"/>
    <w:rsid w:val="00EC4FAE"/>
    <w:rsid w:val="00EC5B48"/>
    <w:rsid w:val="00EC6318"/>
    <w:rsid w:val="00EC66F6"/>
    <w:rsid w:val="00EC6A66"/>
    <w:rsid w:val="00ED0138"/>
    <w:rsid w:val="00ED098B"/>
    <w:rsid w:val="00ED0AC5"/>
    <w:rsid w:val="00ED0C20"/>
    <w:rsid w:val="00ED2941"/>
    <w:rsid w:val="00ED33C4"/>
    <w:rsid w:val="00ED38FB"/>
    <w:rsid w:val="00ED3AB1"/>
    <w:rsid w:val="00ED44F2"/>
    <w:rsid w:val="00ED5047"/>
    <w:rsid w:val="00ED5258"/>
    <w:rsid w:val="00ED5EBA"/>
    <w:rsid w:val="00ED77BB"/>
    <w:rsid w:val="00ED7BF8"/>
    <w:rsid w:val="00EE0561"/>
    <w:rsid w:val="00EE07A3"/>
    <w:rsid w:val="00EE10F4"/>
    <w:rsid w:val="00EE18CA"/>
    <w:rsid w:val="00EE1A3C"/>
    <w:rsid w:val="00EE1CF3"/>
    <w:rsid w:val="00EE2842"/>
    <w:rsid w:val="00EE3114"/>
    <w:rsid w:val="00EE327E"/>
    <w:rsid w:val="00EE386D"/>
    <w:rsid w:val="00EE3DD2"/>
    <w:rsid w:val="00EE47B1"/>
    <w:rsid w:val="00EE47DF"/>
    <w:rsid w:val="00EE5C62"/>
    <w:rsid w:val="00EE5F7F"/>
    <w:rsid w:val="00EE644D"/>
    <w:rsid w:val="00EE7174"/>
    <w:rsid w:val="00EE7931"/>
    <w:rsid w:val="00EE7C8B"/>
    <w:rsid w:val="00EF01C9"/>
    <w:rsid w:val="00EF27AC"/>
    <w:rsid w:val="00EF3143"/>
    <w:rsid w:val="00EF3D1B"/>
    <w:rsid w:val="00EF3EA8"/>
    <w:rsid w:val="00EF479C"/>
    <w:rsid w:val="00EF5298"/>
    <w:rsid w:val="00EF5C66"/>
    <w:rsid w:val="00EF6BD2"/>
    <w:rsid w:val="00F000C6"/>
    <w:rsid w:val="00F003CA"/>
    <w:rsid w:val="00F00D90"/>
    <w:rsid w:val="00F00E9C"/>
    <w:rsid w:val="00F020AA"/>
    <w:rsid w:val="00F02DFF"/>
    <w:rsid w:val="00F0379B"/>
    <w:rsid w:val="00F03C7B"/>
    <w:rsid w:val="00F0454A"/>
    <w:rsid w:val="00F056F0"/>
    <w:rsid w:val="00F062AB"/>
    <w:rsid w:val="00F06591"/>
    <w:rsid w:val="00F06DBB"/>
    <w:rsid w:val="00F07A05"/>
    <w:rsid w:val="00F100A0"/>
    <w:rsid w:val="00F10190"/>
    <w:rsid w:val="00F118CE"/>
    <w:rsid w:val="00F11AF1"/>
    <w:rsid w:val="00F11C69"/>
    <w:rsid w:val="00F11EA4"/>
    <w:rsid w:val="00F126EF"/>
    <w:rsid w:val="00F1327E"/>
    <w:rsid w:val="00F132F8"/>
    <w:rsid w:val="00F149AB"/>
    <w:rsid w:val="00F14A93"/>
    <w:rsid w:val="00F15215"/>
    <w:rsid w:val="00F174E3"/>
    <w:rsid w:val="00F178D5"/>
    <w:rsid w:val="00F205E3"/>
    <w:rsid w:val="00F217C8"/>
    <w:rsid w:val="00F21C85"/>
    <w:rsid w:val="00F2219E"/>
    <w:rsid w:val="00F22314"/>
    <w:rsid w:val="00F227C6"/>
    <w:rsid w:val="00F227D4"/>
    <w:rsid w:val="00F229A7"/>
    <w:rsid w:val="00F234F5"/>
    <w:rsid w:val="00F242DB"/>
    <w:rsid w:val="00F2446C"/>
    <w:rsid w:val="00F24512"/>
    <w:rsid w:val="00F25B3B"/>
    <w:rsid w:val="00F25B5B"/>
    <w:rsid w:val="00F26C87"/>
    <w:rsid w:val="00F27474"/>
    <w:rsid w:val="00F3029D"/>
    <w:rsid w:val="00F308A8"/>
    <w:rsid w:val="00F309C7"/>
    <w:rsid w:val="00F31E62"/>
    <w:rsid w:val="00F32B99"/>
    <w:rsid w:val="00F331CD"/>
    <w:rsid w:val="00F346FD"/>
    <w:rsid w:val="00F34954"/>
    <w:rsid w:val="00F34D5E"/>
    <w:rsid w:val="00F35373"/>
    <w:rsid w:val="00F35636"/>
    <w:rsid w:val="00F35B4F"/>
    <w:rsid w:val="00F36A7D"/>
    <w:rsid w:val="00F37294"/>
    <w:rsid w:val="00F374BB"/>
    <w:rsid w:val="00F40562"/>
    <w:rsid w:val="00F41E46"/>
    <w:rsid w:val="00F4266A"/>
    <w:rsid w:val="00F4273E"/>
    <w:rsid w:val="00F444B6"/>
    <w:rsid w:val="00F44580"/>
    <w:rsid w:val="00F4488C"/>
    <w:rsid w:val="00F46BAD"/>
    <w:rsid w:val="00F47512"/>
    <w:rsid w:val="00F50873"/>
    <w:rsid w:val="00F51A75"/>
    <w:rsid w:val="00F52955"/>
    <w:rsid w:val="00F5329F"/>
    <w:rsid w:val="00F535BB"/>
    <w:rsid w:val="00F5494A"/>
    <w:rsid w:val="00F554E1"/>
    <w:rsid w:val="00F567EB"/>
    <w:rsid w:val="00F56FB4"/>
    <w:rsid w:val="00F5728F"/>
    <w:rsid w:val="00F60454"/>
    <w:rsid w:val="00F6049F"/>
    <w:rsid w:val="00F607F6"/>
    <w:rsid w:val="00F60EA9"/>
    <w:rsid w:val="00F61CD5"/>
    <w:rsid w:val="00F61E7B"/>
    <w:rsid w:val="00F621C1"/>
    <w:rsid w:val="00F632C0"/>
    <w:rsid w:val="00F64E3E"/>
    <w:rsid w:val="00F64F3B"/>
    <w:rsid w:val="00F667F3"/>
    <w:rsid w:val="00F70328"/>
    <w:rsid w:val="00F70D86"/>
    <w:rsid w:val="00F70DD6"/>
    <w:rsid w:val="00F71067"/>
    <w:rsid w:val="00F71DC3"/>
    <w:rsid w:val="00F7284C"/>
    <w:rsid w:val="00F72B90"/>
    <w:rsid w:val="00F73523"/>
    <w:rsid w:val="00F73676"/>
    <w:rsid w:val="00F73F61"/>
    <w:rsid w:val="00F741BF"/>
    <w:rsid w:val="00F74B4D"/>
    <w:rsid w:val="00F74BB0"/>
    <w:rsid w:val="00F751C6"/>
    <w:rsid w:val="00F75F11"/>
    <w:rsid w:val="00F76A23"/>
    <w:rsid w:val="00F772D5"/>
    <w:rsid w:val="00F77B9F"/>
    <w:rsid w:val="00F77D4B"/>
    <w:rsid w:val="00F8060D"/>
    <w:rsid w:val="00F81482"/>
    <w:rsid w:val="00F817E7"/>
    <w:rsid w:val="00F81841"/>
    <w:rsid w:val="00F8397A"/>
    <w:rsid w:val="00F84542"/>
    <w:rsid w:val="00F84DBA"/>
    <w:rsid w:val="00F85536"/>
    <w:rsid w:val="00F862C3"/>
    <w:rsid w:val="00F86F9F"/>
    <w:rsid w:val="00F87281"/>
    <w:rsid w:val="00F874E3"/>
    <w:rsid w:val="00F9083D"/>
    <w:rsid w:val="00F90BA2"/>
    <w:rsid w:val="00F91963"/>
    <w:rsid w:val="00F91E32"/>
    <w:rsid w:val="00F92878"/>
    <w:rsid w:val="00F93CAF"/>
    <w:rsid w:val="00F94357"/>
    <w:rsid w:val="00F943E1"/>
    <w:rsid w:val="00F94ADD"/>
    <w:rsid w:val="00F95333"/>
    <w:rsid w:val="00F95FCC"/>
    <w:rsid w:val="00F96860"/>
    <w:rsid w:val="00FA0813"/>
    <w:rsid w:val="00FA0F26"/>
    <w:rsid w:val="00FA1138"/>
    <w:rsid w:val="00FA27D3"/>
    <w:rsid w:val="00FA2BA2"/>
    <w:rsid w:val="00FA32BC"/>
    <w:rsid w:val="00FA39D2"/>
    <w:rsid w:val="00FA3F02"/>
    <w:rsid w:val="00FA4B4B"/>
    <w:rsid w:val="00FA56F3"/>
    <w:rsid w:val="00FB0000"/>
    <w:rsid w:val="00FB07EA"/>
    <w:rsid w:val="00FB0F46"/>
    <w:rsid w:val="00FB2897"/>
    <w:rsid w:val="00FB2C3B"/>
    <w:rsid w:val="00FB3DE3"/>
    <w:rsid w:val="00FB4788"/>
    <w:rsid w:val="00FB498F"/>
    <w:rsid w:val="00FB5459"/>
    <w:rsid w:val="00FB6155"/>
    <w:rsid w:val="00FB6259"/>
    <w:rsid w:val="00FB6A54"/>
    <w:rsid w:val="00FB7450"/>
    <w:rsid w:val="00FB7D69"/>
    <w:rsid w:val="00FC0399"/>
    <w:rsid w:val="00FC0853"/>
    <w:rsid w:val="00FC0BF1"/>
    <w:rsid w:val="00FC0EE1"/>
    <w:rsid w:val="00FC12F4"/>
    <w:rsid w:val="00FC2015"/>
    <w:rsid w:val="00FC25FC"/>
    <w:rsid w:val="00FC2882"/>
    <w:rsid w:val="00FC29EB"/>
    <w:rsid w:val="00FC2F4A"/>
    <w:rsid w:val="00FC34D8"/>
    <w:rsid w:val="00FC44B3"/>
    <w:rsid w:val="00FC5075"/>
    <w:rsid w:val="00FC55F1"/>
    <w:rsid w:val="00FC595A"/>
    <w:rsid w:val="00FC5A0C"/>
    <w:rsid w:val="00FC6603"/>
    <w:rsid w:val="00FC665B"/>
    <w:rsid w:val="00FC7201"/>
    <w:rsid w:val="00FD359A"/>
    <w:rsid w:val="00FD408B"/>
    <w:rsid w:val="00FD5321"/>
    <w:rsid w:val="00FD557C"/>
    <w:rsid w:val="00FD585A"/>
    <w:rsid w:val="00FD6E3A"/>
    <w:rsid w:val="00FD6F64"/>
    <w:rsid w:val="00FD760B"/>
    <w:rsid w:val="00FD78D1"/>
    <w:rsid w:val="00FD78FE"/>
    <w:rsid w:val="00FD7DA9"/>
    <w:rsid w:val="00FE0B62"/>
    <w:rsid w:val="00FE0C67"/>
    <w:rsid w:val="00FE203F"/>
    <w:rsid w:val="00FE225B"/>
    <w:rsid w:val="00FE2443"/>
    <w:rsid w:val="00FE311E"/>
    <w:rsid w:val="00FE37AE"/>
    <w:rsid w:val="00FE432D"/>
    <w:rsid w:val="00FE4814"/>
    <w:rsid w:val="00FE48CE"/>
    <w:rsid w:val="00FE65E1"/>
    <w:rsid w:val="00FE677C"/>
    <w:rsid w:val="00FE71F5"/>
    <w:rsid w:val="00FE79AD"/>
    <w:rsid w:val="00FF029F"/>
    <w:rsid w:val="00FF12EA"/>
    <w:rsid w:val="00FF1502"/>
    <w:rsid w:val="00FF2FA5"/>
    <w:rsid w:val="00FF3061"/>
    <w:rsid w:val="00FF4951"/>
    <w:rsid w:val="00FF4DD2"/>
    <w:rsid w:val="00FF5A71"/>
    <w:rsid w:val="00FF7B98"/>
    <w:rsid w:val="00FF7D2B"/>
    <w:rsid w:val="00FF7F78"/>
    <w:rsid w:val="0ADAFA6B"/>
    <w:rsid w:val="0BA8A177"/>
    <w:rsid w:val="0CA598C1"/>
    <w:rsid w:val="160243F0"/>
    <w:rsid w:val="1C701F9A"/>
    <w:rsid w:val="2A8F1B52"/>
    <w:rsid w:val="4C927314"/>
    <w:rsid w:val="4E77DD38"/>
    <w:rsid w:val="53D75877"/>
    <w:rsid w:val="54FB8B59"/>
    <w:rsid w:val="557328D8"/>
    <w:rsid w:val="58BFCC45"/>
    <w:rsid w:val="59ED3EA2"/>
    <w:rsid w:val="5AAE52D2"/>
    <w:rsid w:val="61EF2BDE"/>
    <w:rsid w:val="659E7721"/>
    <w:rsid w:val="663B1BD4"/>
    <w:rsid w:val="6BE9C99D"/>
    <w:rsid w:val="6BF80B59"/>
    <w:rsid w:val="7E6D37FD"/>
  </w:rsids>
  <m:mathPr>
    <m:mathFont m:val="Cambria Math"/>
    <m:brkBin m:val="before"/>
    <m:brkBinSub m:val="--"/>
    <m:smallFrac m:val="0"/>
    <m:dispDef/>
    <m:lMargin m:val="0"/>
    <m:rMargin m:val="0"/>
    <m:defJc m:val="centerGroup"/>
    <m:wrapIndent m:val="1440"/>
    <m:intLim m:val="subSup"/>
    <m:naryLim m:val="undOvr"/>
  </m:mathPr>
  <w:themeFontLang w:val="de-DE" w:eastAsia="ja-JP"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AEDA9E"/>
  <w15:docId w15:val="{75A4489C-6F24-49B2-A77B-702964918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color w:val="000000" w:themeColor="text1"/>
        <w:lang w:val="de-DE" w:eastAsia="de-DE" w:bidi="ar-SA"/>
      </w:rPr>
    </w:rPrDefault>
    <w:pPrDefault>
      <w:pPr>
        <w:spacing w:after="120" w:line="295" w:lineRule="auto"/>
      </w:pPr>
    </w:pPrDefault>
  </w:docDefaults>
  <w:latentStyles w:defLockedState="1" w:defUIPriority="99" w:defSemiHidden="0" w:defUnhideWhenUsed="0" w:defQFormat="0" w:count="376">
    <w:lsdException w:name="Normal" w:locked="0" w:uiPriority="0" w:qFormat="1"/>
    <w:lsdException w:name="heading 1" w:locked="0" w:uiPriority="1" w:qFormat="1"/>
    <w:lsdException w:name="heading 2" w:locked="0" w:uiPriority="1" w:qFormat="1"/>
    <w:lsdException w:name="heading 3" w:locked="0" w:uiPriority="1" w:qFormat="1"/>
    <w:lsdException w:name="heading 4" w:locked="0" w:uiPriority="1" w:qFormat="1"/>
    <w:lsdException w:name="heading 5" w:locked="0" w:uiPriority="1" w:qFormat="1"/>
    <w:lsdException w:name="heading 6" w:locked="0" w:uiPriority="1" w:qFormat="1"/>
    <w:lsdException w:name="heading 7" w:locked="0" w:uiPriority="1" w:unhideWhenUsed="1" w:qFormat="1"/>
    <w:lsdException w:name="heading 8" w:locked="0" w:uiPriority="1" w:unhideWhenUsed="1" w:qFormat="1"/>
    <w:lsdException w:name="heading 9" w:locked="0"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locked="0"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locked="0" w:semiHidden="1" w:unhideWhenUsed="1"/>
    <w:lsdException w:name="annotation text" w:locked="0" w:semiHidden="1" w:unhideWhenUsed="1"/>
    <w:lsdException w:name="header" w:semiHidden="1" w:uiPriority="9" w:unhideWhenUsed="1"/>
    <w:lsdException w:name="footer" w:semiHidden="1" w:uiPriority="10" w:unhideWhenUsed="1"/>
    <w:lsdException w:name="index heading" w:semiHidden="1" w:unhideWhenUsed="1"/>
    <w:lsdException w:name="caption" w:locked="0"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9"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0" w:qFormat="1"/>
    <w:lsdException w:name="Salutation" w:semiHidden="1"/>
    <w:lsdException w:name="Date" w:semiHidden="1" w:uiPriority="32"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0"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Standard">
    <w:name w:val="Normal"/>
    <w:next w:val="FlietextTH"/>
    <w:semiHidden/>
    <w:rsid w:val="00B254D6"/>
  </w:style>
  <w:style w:type="paragraph" w:styleId="berschrift1">
    <w:name w:val="heading 1"/>
    <w:basedOn w:val="Standard"/>
    <w:next w:val="FlietextTH"/>
    <w:uiPriority w:val="1"/>
    <w:qFormat/>
    <w:locked/>
    <w:rsid w:val="00B254D6"/>
    <w:pPr>
      <w:keepNext/>
      <w:numPr>
        <w:numId w:val="33"/>
      </w:numPr>
      <w:tabs>
        <w:tab w:val="left" w:pos="794"/>
      </w:tabs>
      <w:spacing w:beforeLines="300" w:before="300" w:afterLines="100" w:after="100" w:line="240" w:lineRule="auto"/>
      <w:contextualSpacing/>
      <w:outlineLvl w:val="0"/>
    </w:pPr>
    <w:rPr>
      <w:rFonts w:cs="Arial"/>
      <w:sz w:val="31"/>
    </w:rPr>
  </w:style>
  <w:style w:type="paragraph" w:styleId="berschrift2">
    <w:name w:val="heading 2"/>
    <w:basedOn w:val="Standard"/>
    <w:next w:val="FlietextTH"/>
    <w:link w:val="berschrift2Zchn"/>
    <w:uiPriority w:val="1"/>
    <w:qFormat/>
    <w:locked/>
    <w:rsid w:val="00B254D6"/>
    <w:pPr>
      <w:keepNext/>
      <w:numPr>
        <w:ilvl w:val="1"/>
        <w:numId w:val="33"/>
      </w:numPr>
      <w:tabs>
        <w:tab w:val="left" w:pos="595"/>
      </w:tabs>
      <w:suppressAutoHyphens/>
      <w:spacing w:beforeLines="150" w:before="150" w:afterLines="50" w:after="50" w:line="264" w:lineRule="auto"/>
      <w:outlineLvl w:val="1"/>
    </w:pPr>
    <w:rPr>
      <w:bCs/>
      <w:iCs/>
      <w:sz w:val="24"/>
      <w:szCs w:val="28"/>
    </w:rPr>
  </w:style>
  <w:style w:type="paragraph" w:styleId="berschrift3">
    <w:name w:val="heading 3"/>
    <w:basedOn w:val="berschrift2"/>
    <w:next w:val="FlietextTH"/>
    <w:link w:val="berschrift3Zchn"/>
    <w:uiPriority w:val="1"/>
    <w:qFormat/>
    <w:locked/>
    <w:rsid w:val="00B254D6"/>
    <w:pPr>
      <w:keepLines/>
      <w:numPr>
        <w:ilvl w:val="2"/>
      </w:numPr>
      <w:tabs>
        <w:tab w:val="clear" w:pos="596"/>
      </w:tabs>
      <w:suppressAutoHyphens w:val="0"/>
      <w:spacing w:beforeLines="100" w:before="100" w:after="25" w:line="295" w:lineRule="auto"/>
      <w:outlineLvl w:val="2"/>
    </w:pPr>
    <w:rPr>
      <w:b/>
      <w:sz w:val="21"/>
      <w:szCs w:val="24"/>
      <w:lang w:eastAsia="x-none"/>
    </w:rPr>
  </w:style>
  <w:style w:type="paragraph" w:styleId="berschrift4">
    <w:name w:val="heading 4"/>
    <w:basedOn w:val="Standard"/>
    <w:next w:val="FlietextTH"/>
    <w:uiPriority w:val="1"/>
    <w:qFormat/>
    <w:locked/>
    <w:rsid w:val="00B254D6"/>
    <w:pPr>
      <w:keepNext/>
      <w:numPr>
        <w:ilvl w:val="3"/>
        <w:numId w:val="33"/>
      </w:numPr>
      <w:spacing w:beforeLines="100" w:before="100" w:afterLines="25" w:after="25"/>
      <w:outlineLvl w:val="3"/>
    </w:pPr>
    <w:rPr>
      <w:b/>
      <w:bCs/>
      <w:color w:val="000000"/>
      <w:szCs w:val="23"/>
    </w:rPr>
  </w:style>
  <w:style w:type="paragraph" w:styleId="berschrift5">
    <w:name w:val="heading 5"/>
    <w:basedOn w:val="Standard"/>
    <w:next w:val="Standard"/>
    <w:uiPriority w:val="1"/>
    <w:semiHidden/>
    <w:qFormat/>
    <w:locked/>
    <w:rsid w:val="00B254D6"/>
    <w:pPr>
      <w:keepNext/>
      <w:numPr>
        <w:ilvl w:val="4"/>
        <w:numId w:val="1"/>
      </w:numPr>
      <w:jc w:val="both"/>
      <w:outlineLvl w:val="4"/>
    </w:pPr>
    <w:rPr>
      <w:b/>
    </w:rPr>
  </w:style>
  <w:style w:type="paragraph" w:styleId="berschrift6">
    <w:name w:val="heading 6"/>
    <w:basedOn w:val="Standard"/>
    <w:next w:val="Standard"/>
    <w:uiPriority w:val="1"/>
    <w:semiHidden/>
    <w:qFormat/>
    <w:locked/>
    <w:rsid w:val="00B254D6"/>
    <w:pPr>
      <w:keepNext/>
      <w:numPr>
        <w:ilvl w:val="5"/>
        <w:numId w:val="1"/>
      </w:numPr>
      <w:autoSpaceDE w:val="0"/>
      <w:autoSpaceDN w:val="0"/>
      <w:jc w:val="center"/>
      <w:outlineLvl w:val="5"/>
    </w:pPr>
    <w:rPr>
      <w:rFonts w:ascii="Times New Roman" w:hAnsi="Times New Roman"/>
      <w:b/>
      <w:i/>
      <w:sz w:val="16"/>
    </w:rPr>
  </w:style>
  <w:style w:type="paragraph" w:styleId="berschrift7">
    <w:name w:val="heading 7"/>
    <w:basedOn w:val="Standard"/>
    <w:next w:val="Standard"/>
    <w:uiPriority w:val="1"/>
    <w:semiHidden/>
    <w:qFormat/>
    <w:locked/>
    <w:rsid w:val="00B254D6"/>
    <w:pPr>
      <w:keepNext/>
      <w:numPr>
        <w:ilvl w:val="6"/>
        <w:numId w:val="1"/>
      </w:numPr>
      <w:outlineLvl w:val="6"/>
    </w:pPr>
    <w:rPr>
      <w:b/>
      <w:bCs/>
      <w:color w:val="000000"/>
    </w:rPr>
  </w:style>
  <w:style w:type="paragraph" w:styleId="berschrift8">
    <w:name w:val="heading 8"/>
    <w:basedOn w:val="Standard"/>
    <w:next w:val="Standard"/>
    <w:uiPriority w:val="1"/>
    <w:semiHidden/>
    <w:qFormat/>
    <w:locked/>
    <w:rsid w:val="00B254D6"/>
    <w:pPr>
      <w:numPr>
        <w:ilvl w:val="7"/>
        <w:numId w:val="1"/>
      </w:numPr>
      <w:spacing w:before="240" w:after="60"/>
      <w:outlineLvl w:val="7"/>
    </w:pPr>
    <w:rPr>
      <w:rFonts w:ascii="Times New Roman" w:hAnsi="Times New Roman"/>
      <w:i/>
      <w:iCs/>
      <w:szCs w:val="24"/>
    </w:rPr>
  </w:style>
  <w:style w:type="paragraph" w:styleId="berschrift9">
    <w:name w:val="heading 9"/>
    <w:basedOn w:val="Standard"/>
    <w:next w:val="Standard"/>
    <w:semiHidden/>
    <w:qFormat/>
    <w:locked/>
    <w:rsid w:val="00B254D6"/>
    <w:pPr>
      <w:numPr>
        <w:ilvl w:val="8"/>
        <w:numId w:val="1"/>
      </w:numPr>
      <w:spacing w:before="240"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IntensiveHervorhebung">
    <w:name w:val="Intense Emphasis"/>
    <w:basedOn w:val="Absatz-Standardschriftart"/>
    <w:uiPriority w:val="21"/>
    <w:semiHidden/>
    <w:qFormat/>
    <w:locked/>
    <w:rsid w:val="00B254D6"/>
    <w:rPr>
      <w:b/>
      <w:bCs/>
      <w:i w:val="0"/>
      <w:iCs/>
      <w:color w:val="auto"/>
    </w:rPr>
  </w:style>
  <w:style w:type="paragraph" w:customStyle="1" w:styleId="AufzhlungStrichTH2xeingerckt">
    <w:name w:val="Aufzählung Strich TH 2xeingerückt"/>
    <w:basedOn w:val="AufzhlungStrichTHeingerckt"/>
    <w:uiPriority w:val="2"/>
    <w:qFormat/>
    <w:rsid w:val="00B254D6"/>
    <w:pPr>
      <w:numPr>
        <w:ilvl w:val="2"/>
      </w:numPr>
      <w:spacing w:beforeLines="50" w:before="50"/>
    </w:pPr>
  </w:style>
  <w:style w:type="character" w:customStyle="1" w:styleId="berschrift2Zchn">
    <w:name w:val="Überschrift 2 Zchn"/>
    <w:link w:val="berschrift2"/>
    <w:uiPriority w:val="1"/>
    <w:rsid w:val="00B254D6"/>
    <w:rPr>
      <w:bCs/>
      <w:iCs/>
      <w:sz w:val="24"/>
      <w:szCs w:val="28"/>
    </w:rPr>
  </w:style>
  <w:style w:type="character" w:customStyle="1" w:styleId="berschrift3Zchn">
    <w:name w:val="Überschrift 3 Zchn"/>
    <w:link w:val="berschrift3"/>
    <w:uiPriority w:val="1"/>
    <w:rsid w:val="00B254D6"/>
    <w:rPr>
      <w:b/>
      <w:bCs/>
      <w:iCs/>
      <w:sz w:val="21"/>
      <w:szCs w:val="24"/>
      <w:lang w:eastAsia="x-none"/>
    </w:rPr>
  </w:style>
  <w:style w:type="paragraph" w:styleId="Funotentext">
    <w:name w:val="footnote text"/>
    <w:basedOn w:val="FlietextTH"/>
    <w:link w:val="FunotentextZchn"/>
    <w:uiPriority w:val="99"/>
    <w:semiHidden/>
    <w:rsid w:val="00B254D6"/>
    <w:pPr>
      <w:tabs>
        <w:tab w:val="left" w:pos="227"/>
      </w:tabs>
      <w:spacing w:after="60"/>
      <w:ind w:left="227" w:hanging="227"/>
    </w:pPr>
    <w:rPr>
      <w:rFonts w:eastAsia="Calibri"/>
      <w:sz w:val="15"/>
    </w:rPr>
  </w:style>
  <w:style w:type="character" w:styleId="Funotenzeichen">
    <w:name w:val="footnote reference"/>
    <w:uiPriority w:val="99"/>
    <w:semiHidden/>
    <w:rsid w:val="00B254D6"/>
    <w:rPr>
      <w:vertAlign w:val="superscript"/>
    </w:rPr>
  </w:style>
  <w:style w:type="paragraph" w:customStyle="1" w:styleId="AufzhlungStrichTH">
    <w:name w:val="Aufzählung Strich TH"/>
    <w:basedOn w:val="Standard"/>
    <w:uiPriority w:val="2"/>
    <w:qFormat/>
    <w:rsid w:val="00B254D6"/>
    <w:pPr>
      <w:numPr>
        <w:numId w:val="48"/>
      </w:numPr>
      <w:tabs>
        <w:tab w:val="clear" w:pos="3573"/>
        <w:tab w:val="num" w:pos="454"/>
      </w:tabs>
      <w:spacing w:afterLines="50" w:after="50"/>
      <w:ind w:left="454"/>
      <w:contextualSpacing/>
    </w:pPr>
    <w:rPr>
      <w:rFonts w:eastAsia="Myriad Pro" w:cs="Myriad Pro"/>
      <w:szCs w:val="40"/>
    </w:rPr>
  </w:style>
  <w:style w:type="numbering" w:customStyle="1" w:styleId="ListeAufzhlungStrich">
    <w:name w:val="Liste Aufzählung Strich"/>
    <w:uiPriority w:val="99"/>
    <w:locked/>
    <w:rsid w:val="00B254D6"/>
    <w:pPr>
      <w:numPr>
        <w:numId w:val="35"/>
      </w:numPr>
    </w:pPr>
  </w:style>
  <w:style w:type="paragraph" w:styleId="Verzeichnis1">
    <w:name w:val="toc 1"/>
    <w:aliases w:val="Inhalt_Ü1_TH"/>
    <w:basedOn w:val="Standard"/>
    <w:next w:val="Standard"/>
    <w:uiPriority w:val="39"/>
    <w:rsid w:val="00B254D6"/>
    <w:pPr>
      <w:keepNext/>
      <w:keepLines/>
      <w:tabs>
        <w:tab w:val="left" w:pos="454"/>
        <w:tab w:val="right" w:leader="dot" w:pos="8789"/>
      </w:tabs>
      <w:spacing w:beforeLines="100" w:before="100" w:after="0"/>
      <w:ind w:left="454" w:hanging="454"/>
    </w:pPr>
    <w:rPr>
      <w:b/>
      <w:noProof/>
      <w:szCs w:val="18"/>
    </w:rPr>
  </w:style>
  <w:style w:type="character" w:styleId="Hyperlink">
    <w:name w:val="Hyperlink"/>
    <w:uiPriority w:val="99"/>
    <w:locked/>
    <w:rsid w:val="00B254D6"/>
    <w:rPr>
      <w:b w:val="0"/>
      <w:color w:val="auto"/>
      <w:u w:val="single"/>
    </w:rPr>
  </w:style>
  <w:style w:type="paragraph" w:styleId="Verzeichnis3">
    <w:name w:val="toc 3"/>
    <w:aliases w:val="Inhalt_Ü3_TH"/>
    <w:basedOn w:val="Verzeichnis1"/>
    <w:next w:val="Standard"/>
    <w:uiPriority w:val="39"/>
    <w:rsid w:val="00B254D6"/>
    <w:rPr>
      <w:b w:val="0"/>
    </w:rPr>
  </w:style>
  <w:style w:type="paragraph" w:styleId="Verzeichnis2">
    <w:name w:val="toc 2"/>
    <w:aliases w:val="Inhalt_Ü2_TH"/>
    <w:basedOn w:val="Standard"/>
    <w:next w:val="Standard"/>
    <w:uiPriority w:val="39"/>
    <w:rsid w:val="00B254D6"/>
    <w:pPr>
      <w:keepLines/>
      <w:tabs>
        <w:tab w:val="left" w:pos="454"/>
        <w:tab w:val="right" w:leader="dot" w:pos="8789"/>
      </w:tabs>
      <w:spacing w:after="0"/>
      <w:ind w:left="454" w:hanging="454"/>
    </w:pPr>
    <w:rPr>
      <w:noProof/>
      <w:szCs w:val="18"/>
    </w:rPr>
  </w:style>
  <w:style w:type="paragraph" w:styleId="Verzeichnis4">
    <w:name w:val="toc 4"/>
    <w:aliases w:val="Inhalt_Ü4_TH"/>
    <w:basedOn w:val="Standard"/>
    <w:next w:val="Standard"/>
    <w:uiPriority w:val="39"/>
    <w:semiHidden/>
    <w:rsid w:val="00B254D6"/>
    <w:pPr>
      <w:tabs>
        <w:tab w:val="left" w:pos="454"/>
        <w:tab w:val="left" w:pos="908"/>
        <w:tab w:val="left" w:pos="1361"/>
        <w:tab w:val="right" w:leader="dot" w:pos="8789"/>
      </w:tabs>
      <w:spacing w:after="0"/>
      <w:ind w:left="1361" w:hanging="454"/>
    </w:pPr>
    <w:rPr>
      <w:noProof/>
    </w:rPr>
  </w:style>
  <w:style w:type="paragraph" w:styleId="StandardWeb">
    <w:name w:val="Normal (Web)"/>
    <w:basedOn w:val="Standard"/>
    <w:uiPriority w:val="99"/>
    <w:semiHidden/>
    <w:locked/>
    <w:rsid w:val="00B254D6"/>
    <w:pPr>
      <w:overflowPunct w:val="0"/>
      <w:autoSpaceDE w:val="0"/>
      <w:autoSpaceDN w:val="0"/>
      <w:adjustRightInd w:val="0"/>
      <w:textAlignment w:val="baseline"/>
    </w:pPr>
    <w:rPr>
      <w:rFonts w:ascii="Times New Roman" w:hAnsi="Times New Roman"/>
      <w:szCs w:val="24"/>
    </w:rPr>
  </w:style>
  <w:style w:type="paragraph" w:customStyle="1" w:styleId="AufzhlungStrichTHeingerckt">
    <w:name w:val="Aufzählung Strich TH eingerückt"/>
    <w:basedOn w:val="Standard"/>
    <w:uiPriority w:val="2"/>
    <w:qFormat/>
    <w:rsid w:val="00B254D6"/>
    <w:pPr>
      <w:numPr>
        <w:ilvl w:val="1"/>
        <w:numId w:val="48"/>
      </w:numPr>
      <w:spacing w:afterLines="50" w:after="50"/>
      <w:contextualSpacing/>
    </w:pPr>
  </w:style>
  <w:style w:type="paragraph" w:styleId="Sprechblasentext">
    <w:name w:val="Balloon Text"/>
    <w:basedOn w:val="Standard"/>
    <w:link w:val="SprechblasentextZchn"/>
    <w:uiPriority w:val="99"/>
    <w:semiHidden/>
    <w:locked/>
    <w:rsid w:val="00B254D6"/>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B254D6"/>
    <w:rPr>
      <w:rFonts w:ascii="Tahoma" w:hAnsi="Tahoma" w:cs="Tahoma"/>
      <w:sz w:val="16"/>
      <w:szCs w:val="16"/>
    </w:rPr>
  </w:style>
  <w:style w:type="character" w:styleId="Kommentarzeichen">
    <w:name w:val="annotation reference"/>
    <w:uiPriority w:val="99"/>
    <w:semiHidden/>
    <w:locked/>
    <w:rsid w:val="00B254D6"/>
    <w:rPr>
      <w:sz w:val="16"/>
      <w:szCs w:val="16"/>
    </w:rPr>
  </w:style>
  <w:style w:type="paragraph" w:styleId="Kommentartext">
    <w:name w:val="annotation text"/>
    <w:basedOn w:val="Standard"/>
    <w:link w:val="KommentartextZchn"/>
    <w:uiPriority w:val="99"/>
    <w:semiHidden/>
    <w:locked/>
    <w:rsid w:val="00B254D6"/>
    <w:rPr>
      <w:lang w:val="x-none" w:eastAsia="x-none"/>
    </w:rPr>
  </w:style>
  <w:style w:type="character" w:customStyle="1" w:styleId="KommentartextZchn">
    <w:name w:val="Kommentartext Zchn"/>
    <w:link w:val="Kommentartext"/>
    <w:uiPriority w:val="99"/>
    <w:semiHidden/>
    <w:rsid w:val="00B254D6"/>
    <w:rPr>
      <w:lang w:val="x-none" w:eastAsia="x-none"/>
    </w:rPr>
  </w:style>
  <w:style w:type="paragraph" w:styleId="Kommentarthema">
    <w:name w:val="annotation subject"/>
    <w:basedOn w:val="Kommentartext"/>
    <w:next w:val="Kommentartext"/>
    <w:link w:val="KommentarthemaZchn"/>
    <w:uiPriority w:val="99"/>
    <w:semiHidden/>
    <w:locked/>
    <w:rsid w:val="00B254D6"/>
    <w:rPr>
      <w:b/>
      <w:bCs/>
    </w:rPr>
  </w:style>
  <w:style w:type="character" w:customStyle="1" w:styleId="KommentarthemaZchn">
    <w:name w:val="Kommentarthema Zchn"/>
    <w:link w:val="Kommentarthema"/>
    <w:uiPriority w:val="99"/>
    <w:semiHidden/>
    <w:rsid w:val="00B254D6"/>
    <w:rPr>
      <w:b/>
      <w:bCs/>
      <w:lang w:val="x-none" w:eastAsia="x-none"/>
    </w:rPr>
  </w:style>
  <w:style w:type="paragraph" w:styleId="HTMLVorformatiert">
    <w:name w:val="HTML Preformatted"/>
    <w:basedOn w:val="Standard"/>
    <w:link w:val="HTMLVorformatiertZchn"/>
    <w:uiPriority w:val="99"/>
    <w:semiHidden/>
    <w:locked/>
    <w:rsid w:val="00B25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VorformatiertZchn">
    <w:name w:val="HTML Vorformatiert Zchn"/>
    <w:link w:val="HTMLVorformatiert"/>
    <w:uiPriority w:val="99"/>
    <w:semiHidden/>
    <w:rsid w:val="00B254D6"/>
    <w:rPr>
      <w:rFonts w:ascii="Courier New" w:hAnsi="Courier New"/>
      <w:lang w:val="x-none" w:eastAsia="x-none"/>
    </w:rPr>
  </w:style>
  <w:style w:type="paragraph" w:styleId="Textkrper-Zeileneinzug">
    <w:name w:val="Body Text Indent"/>
    <w:basedOn w:val="Standard"/>
    <w:link w:val="Textkrper-ZeileneinzugZchn"/>
    <w:uiPriority w:val="99"/>
    <w:semiHidden/>
    <w:locked/>
    <w:rsid w:val="00B254D6"/>
    <w:pPr>
      <w:ind w:left="283"/>
    </w:pPr>
    <w:rPr>
      <w:lang w:val="x-none" w:eastAsia="x-none"/>
    </w:rPr>
  </w:style>
  <w:style w:type="character" w:customStyle="1" w:styleId="Textkrper-ZeileneinzugZchn">
    <w:name w:val="Textkörper-Zeileneinzug Zchn"/>
    <w:link w:val="Textkrper-Zeileneinzug"/>
    <w:uiPriority w:val="99"/>
    <w:semiHidden/>
    <w:rsid w:val="00B254D6"/>
    <w:rPr>
      <w:lang w:val="x-none" w:eastAsia="x-none"/>
    </w:rPr>
  </w:style>
  <w:style w:type="paragraph" w:styleId="berarbeitung">
    <w:name w:val="Revision"/>
    <w:hidden/>
    <w:uiPriority w:val="99"/>
    <w:semiHidden/>
    <w:rsid w:val="00B254D6"/>
    <w:rPr>
      <w:rFonts w:ascii="Myriad Pro" w:hAnsi="Myriad Pro"/>
    </w:rPr>
  </w:style>
  <w:style w:type="paragraph" w:styleId="Listenabsatz">
    <w:name w:val="List Paragraph"/>
    <w:basedOn w:val="Standard"/>
    <w:uiPriority w:val="1"/>
    <w:qFormat/>
    <w:locked/>
    <w:rsid w:val="00B254D6"/>
    <w:pPr>
      <w:ind w:left="908" w:hanging="454"/>
      <w:contextualSpacing/>
    </w:pPr>
  </w:style>
  <w:style w:type="paragraph" w:customStyle="1" w:styleId="FlietextTHeingerckt">
    <w:name w:val="Fließtext TH eingerückt"/>
    <w:basedOn w:val="FlietextTH"/>
    <w:qFormat/>
    <w:rsid w:val="00B254D6"/>
    <w:pPr>
      <w:ind w:left="454"/>
    </w:pPr>
  </w:style>
  <w:style w:type="paragraph" w:customStyle="1" w:styleId="FlietextTH">
    <w:name w:val="Fließtext TH"/>
    <w:qFormat/>
    <w:rsid w:val="00B254D6"/>
  </w:style>
  <w:style w:type="character" w:customStyle="1" w:styleId="kursivTH">
    <w:name w:val="kursiv TH"/>
    <w:uiPriority w:val="6"/>
    <w:qFormat/>
    <w:rsid w:val="00B254D6"/>
    <w:rPr>
      <w:rFonts w:ascii="Arial" w:hAnsi="Arial"/>
      <w:i/>
    </w:rPr>
  </w:style>
  <w:style w:type="paragraph" w:styleId="Inhaltsverzeichnisberschrift">
    <w:name w:val="TOC Heading"/>
    <w:basedOn w:val="berschrift1unnummeriert"/>
    <w:next w:val="Standard"/>
    <w:uiPriority w:val="39"/>
    <w:semiHidden/>
    <w:rsid w:val="00B254D6"/>
    <w:pPr>
      <w:keepLines/>
      <w:tabs>
        <w:tab w:val="clear" w:pos="454"/>
        <w:tab w:val="clear" w:pos="794"/>
      </w:tabs>
      <w:suppressAutoHyphens/>
    </w:pPr>
    <w:rPr>
      <w:rFonts w:eastAsiaTheme="majorEastAsia" w:cstheme="majorBidi"/>
      <w:bCs w:val="0"/>
      <w:szCs w:val="28"/>
      <w:lang w:eastAsia="x-none"/>
    </w:rPr>
  </w:style>
  <w:style w:type="paragraph" w:customStyle="1" w:styleId="Tabellentext85ptTHlinksbndig">
    <w:name w:val="Tabellentext 8.5 pt TH linksbündig"/>
    <w:uiPriority w:val="6"/>
    <w:qFormat/>
    <w:locked/>
    <w:rsid w:val="00B254D6"/>
    <w:pPr>
      <w:keepLines/>
      <w:spacing w:after="0" w:line="264" w:lineRule="auto"/>
      <w:textboxTightWrap w:val="allLines"/>
    </w:pPr>
    <w:rPr>
      <w:rFonts w:eastAsia="Calibri"/>
      <w:sz w:val="17"/>
      <w:szCs w:val="17"/>
    </w:rPr>
  </w:style>
  <w:style w:type="paragraph" w:customStyle="1" w:styleId="Kopf-FuzeileTH">
    <w:name w:val="Kopf-/Fußzeile TH"/>
    <w:uiPriority w:val="5"/>
    <w:qFormat/>
    <w:rsid w:val="00B254D6"/>
    <w:pPr>
      <w:spacing w:after="0" w:line="264" w:lineRule="auto"/>
    </w:pPr>
    <w:rPr>
      <w:noProof/>
      <w:sz w:val="15"/>
      <w:szCs w:val="17"/>
    </w:rPr>
  </w:style>
  <w:style w:type="paragraph" w:customStyle="1" w:styleId="Titel155ptTH">
    <w:name w:val="Titel 15.5  pt TH"/>
    <w:basedOn w:val="Standard"/>
    <w:uiPriority w:val="5"/>
    <w:qFormat/>
    <w:locked/>
    <w:rsid w:val="00B254D6"/>
    <w:pPr>
      <w:spacing w:beforeLines="800" w:before="800" w:afterLines="100" w:after="100" w:line="264" w:lineRule="auto"/>
      <w:outlineLvl w:val="0"/>
    </w:pPr>
    <w:rPr>
      <w:rFonts w:cs="Arial"/>
      <w:sz w:val="31"/>
      <w:szCs w:val="34"/>
    </w:rPr>
  </w:style>
  <w:style w:type="numbering" w:customStyle="1" w:styleId="ListeTHKlnArial2">
    <w:name w:val="Liste TH Köln Arial 2"/>
    <w:uiPriority w:val="99"/>
    <w:rsid w:val="00B254D6"/>
    <w:pPr>
      <w:numPr>
        <w:numId w:val="32"/>
      </w:numPr>
    </w:pPr>
  </w:style>
  <w:style w:type="paragraph" w:customStyle="1" w:styleId="FlietextTHnummeriert">
    <w:name w:val="Fließtext TH (nummeriert)"/>
    <w:basedOn w:val="FlietextTH"/>
    <w:qFormat/>
    <w:rsid w:val="00B254D6"/>
    <w:pPr>
      <w:numPr>
        <w:numId w:val="2"/>
      </w:numPr>
    </w:pPr>
  </w:style>
  <w:style w:type="paragraph" w:customStyle="1" w:styleId="Text75ptTH">
    <w:name w:val="Text 7.5 pt TH"/>
    <w:basedOn w:val="Standard"/>
    <w:uiPriority w:val="7"/>
    <w:qFormat/>
    <w:rsid w:val="00B254D6"/>
    <w:pPr>
      <w:tabs>
        <w:tab w:val="left" w:pos="1928"/>
      </w:tabs>
      <w:spacing w:beforeLines="50" w:before="50"/>
    </w:pPr>
    <w:rPr>
      <w:sz w:val="15"/>
      <w:szCs w:val="15"/>
    </w:rPr>
  </w:style>
  <w:style w:type="character" w:customStyle="1" w:styleId="fettTH">
    <w:name w:val="fett TH"/>
    <w:uiPriority w:val="6"/>
    <w:qFormat/>
    <w:rsid w:val="00B254D6"/>
    <w:rPr>
      <w:rFonts w:ascii="Arial" w:hAnsi="Arial"/>
      <w:b/>
    </w:rPr>
  </w:style>
  <w:style w:type="paragraph" w:customStyle="1" w:styleId="Aufzhlunga-b-cTH">
    <w:name w:val="Aufzählung a-b-c TH"/>
    <w:basedOn w:val="Standard"/>
    <w:uiPriority w:val="2"/>
    <w:qFormat/>
    <w:rsid w:val="00B254D6"/>
    <w:pPr>
      <w:numPr>
        <w:numId w:val="34"/>
      </w:numPr>
      <w:spacing w:before="120" w:afterLines="50" w:after="50"/>
      <w:contextualSpacing/>
    </w:pPr>
  </w:style>
  <w:style w:type="character" w:styleId="Platzhaltertext">
    <w:name w:val="Placeholder Text"/>
    <w:basedOn w:val="Absatz-Standardschriftart"/>
    <w:uiPriority w:val="99"/>
    <w:semiHidden/>
    <w:locked/>
    <w:rsid w:val="00B254D6"/>
    <w:rPr>
      <w:color w:val="808080"/>
    </w:rPr>
  </w:style>
  <w:style w:type="paragraph" w:customStyle="1" w:styleId="berschrift1unnummeriert">
    <w:name w:val="Überschrift 1 unnummeriert"/>
    <w:next w:val="FlietextTH"/>
    <w:uiPriority w:val="1"/>
    <w:qFormat/>
    <w:locked/>
    <w:rsid w:val="00B254D6"/>
    <w:pPr>
      <w:keepNext/>
      <w:tabs>
        <w:tab w:val="left" w:pos="454"/>
        <w:tab w:val="left" w:pos="794"/>
      </w:tabs>
      <w:spacing w:afterLines="100" w:after="100" w:line="240" w:lineRule="auto"/>
      <w:outlineLvl w:val="0"/>
    </w:pPr>
    <w:rPr>
      <w:rFonts w:cs="Arial"/>
      <w:bCs/>
      <w:kern w:val="28"/>
      <w:sz w:val="31"/>
      <w:szCs w:val="36"/>
    </w:rPr>
  </w:style>
  <w:style w:type="paragraph" w:customStyle="1" w:styleId="berschrift2unnummeriert">
    <w:name w:val="Überschrift 2 unnummeriert"/>
    <w:basedOn w:val="Standard"/>
    <w:next w:val="FlietextTH"/>
    <w:uiPriority w:val="1"/>
    <w:qFormat/>
    <w:locked/>
    <w:rsid w:val="00B254D6"/>
    <w:pPr>
      <w:keepNext/>
      <w:keepLines/>
      <w:tabs>
        <w:tab w:val="left" w:pos="454"/>
      </w:tabs>
      <w:suppressAutoHyphens/>
      <w:spacing w:beforeLines="150" w:before="150" w:afterLines="50" w:after="50" w:line="264" w:lineRule="auto"/>
      <w:outlineLvl w:val="1"/>
    </w:pPr>
    <w:rPr>
      <w:rFonts w:cs="Arial"/>
      <w:bCs/>
      <w:kern w:val="28"/>
      <w:sz w:val="24"/>
      <w:szCs w:val="36"/>
    </w:rPr>
  </w:style>
  <w:style w:type="paragraph" w:customStyle="1" w:styleId="berschrift3unnummeriert">
    <w:name w:val="Überschrift 3 unnummeriert"/>
    <w:basedOn w:val="berschrift2unnummeriert"/>
    <w:next w:val="FlietextTH"/>
    <w:uiPriority w:val="1"/>
    <w:qFormat/>
    <w:locked/>
    <w:rsid w:val="00B254D6"/>
    <w:pPr>
      <w:spacing w:beforeLines="100" w:before="100" w:afterLines="25" w:after="25" w:line="295" w:lineRule="auto"/>
      <w:outlineLvl w:val="2"/>
    </w:pPr>
    <w:rPr>
      <w:b/>
      <w:sz w:val="20"/>
    </w:rPr>
  </w:style>
  <w:style w:type="paragraph" w:customStyle="1" w:styleId="berschrift4unnummeriert">
    <w:name w:val="Überschrift 4 unnummeriert"/>
    <w:next w:val="FlietextTH"/>
    <w:uiPriority w:val="1"/>
    <w:qFormat/>
    <w:locked/>
    <w:rsid w:val="00B254D6"/>
    <w:pPr>
      <w:keepNext/>
      <w:keepLines/>
      <w:tabs>
        <w:tab w:val="left" w:pos="454"/>
      </w:tabs>
      <w:spacing w:beforeLines="100" w:before="100" w:afterLines="25" w:after="25"/>
      <w:outlineLvl w:val="3"/>
    </w:pPr>
    <w:rPr>
      <w:rFonts w:cs="Arial"/>
      <w:b/>
      <w:iCs/>
      <w:kern w:val="28"/>
      <w:szCs w:val="24"/>
      <w:lang w:eastAsia="x-none"/>
    </w:rPr>
  </w:style>
  <w:style w:type="paragraph" w:customStyle="1" w:styleId="Aufzhlung1-2-3TH">
    <w:name w:val="Aufzählung 1-2-3 TH"/>
    <w:basedOn w:val="Aufzhlunga-b-cTH"/>
    <w:uiPriority w:val="2"/>
    <w:qFormat/>
    <w:rsid w:val="00B254D6"/>
    <w:pPr>
      <w:numPr>
        <w:numId w:val="29"/>
      </w:numPr>
    </w:pPr>
  </w:style>
  <w:style w:type="paragraph" w:customStyle="1" w:styleId="Aufzhlunga-b-cTHeingerckt">
    <w:name w:val="Aufzählung a-b-c TH eingerückt"/>
    <w:basedOn w:val="Aufzhlunga-b-cTH"/>
    <w:uiPriority w:val="2"/>
    <w:qFormat/>
    <w:rsid w:val="00B254D6"/>
    <w:pPr>
      <w:numPr>
        <w:ilvl w:val="1"/>
      </w:numPr>
      <w:spacing w:beforeLines="50" w:after="120"/>
    </w:pPr>
  </w:style>
  <w:style w:type="paragraph" w:customStyle="1" w:styleId="Aufzhlung1-2-3THeingerckt">
    <w:name w:val="Aufzählung 1-2-3 TH eingerückt"/>
    <w:basedOn w:val="Aufzhlung1-2-3TH"/>
    <w:uiPriority w:val="2"/>
    <w:qFormat/>
    <w:rsid w:val="00B254D6"/>
    <w:pPr>
      <w:numPr>
        <w:ilvl w:val="1"/>
      </w:numPr>
      <w:spacing w:beforeLines="50" w:after="120"/>
    </w:pPr>
  </w:style>
  <w:style w:type="numbering" w:customStyle="1" w:styleId="ListeAufzhlunga-b-c">
    <w:name w:val="Liste Aufzählung a-b-c"/>
    <w:uiPriority w:val="99"/>
    <w:locked/>
    <w:rsid w:val="00B254D6"/>
    <w:pPr>
      <w:numPr>
        <w:numId w:val="30"/>
      </w:numPr>
    </w:pPr>
  </w:style>
  <w:style w:type="numbering" w:customStyle="1" w:styleId="ListeAufzhlung1-2-3">
    <w:name w:val="Liste Aufzählung 1-2-3"/>
    <w:uiPriority w:val="99"/>
    <w:locked/>
    <w:rsid w:val="00B254D6"/>
    <w:pPr>
      <w:numPr>
        <w:numId w:val="29"/>
      </w:numPr>
    </w:pPr>
  </w:style>
  <w:style w:type="paragraph" w:styleId="Beschriftung">
    <w:name w:val="caption"/>
    <w:basedOn w:val="Tabellentext85ptTHlinksbndig"/>
    <w:next w:val="Tabellentext85ptTHlinksbndig"/>
    <w:uiPriority w:val="35"/>
    <w:semiHidden/>
    <w:qFormat/>
    <w:rsid w:val="00B254D6"/>
    <w:pPr>
      <w:spacing w:before="120" w:after="120"/>
    </w:pPr>
    <w:rPr>
      <w:bCs/>
      <w:sz w:val="15"/>
      <w:szCs w:val="18"/>
    </w:rPr>
  </w:style>
  <w:style w:type="table" w:styleId="Tabellendesign">
    <w:name w:val="Table Theme"/>
    <w:basedOn w:val="NormaleTabelle"/>
    <w:uiPriority w:val="99"/>
    <w:semiHidden/>
    <w:unhideWhenUsed/>
    <w:locked/>
    <w:rsid w:val="00B25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text85ptTHzentriert">
    <w:name w:val="Tabellentext 8.5 pt TH zentriert"/>
    <w:basedOn w:val="Tabellentext85ptTHlinksbndig"/>
    <w:uiPriority w:val="6"/>
    <w:qFormat/>
    <w:locked/>
    <w:rsid w:val="00B254D6"/>
    <w:pPr>
      <w:jc w:val="center"/>
    </w:pPr>
  </w:style>
  <w:style w:type="paragraph" w:customStyle="1" w:styleId="Tabellentext85ptTHrechtsbndig">
    <w:name w:val="Tabellentext 8.5 pt TH rechtsbündig"/>
    <w:basedOn w:val="Tabellentext85ptTHzentriert"/>
    <w:uiPriority w:val="6"/>
    <w:qFormat/>
    <w:locked/>
    <w:rsid w:val="00B254D6"/>
    <w:pPr>
      <w:jc w:val="right"/>
    </w:pPr>
  </w:style>
  <w:style w:type="character" w:customStyle="1" w:styleId="THOrange">
    <w:name w:val="TH Orange"/>
    <w:uiPriority w:val="11"/>
    <w:rsid w:val="00B254D6"/>
    <w:rPr>
      <w:color w:val="EA5B0C"/>
    </w:rPr>
  </w:style>
  <w:style w:type="character" w:customStyle="1" w:styleId="THRot">
    <w:name w:val="TH Rot"/>
    <w:uiPriority w:val="11"/>
    <w:rsid w:val="00B254D6"/>
    <w:rPr>
      <w:b w:val="0"/>
      <w:color w:val="C90C0F"/>
    </w:rPr>
  </w:style>
  <w:style w:type="character" w:customStyle="1" w:styleId="THViolett">
    <w:name w:val="TH Violett"/>
    <w:uiPriority w:val="11"/>
    <w:rsid w:val="00B254D6"/>
    <w:rPr>
      <w:color w:val="B82585"/>
    </w:rPr>
  </w:style>
  <w:style w:type="character" w:customStyle="1" w:styleId="FunotentextZchn">
    <w:name w:val="Fußnotentext Zchn"/>
    <w:basedOn w:val="Absatz-Standardschriftart"/>
    <w:link w:val="Funotentext"/>
    <w:uiPriority w:val="99"/>
    <w:semiHidden/>
    <w:rsid w:val="00B254D6"/>
    <w:rPr>
      <w:rFonts w:eastAsia="Calibri"/>
      <w:sz w:val="15"/>
    </w:rPr>
  </w:style>
  <w:style w:type="table" w:styleId="Tabellenraster">
    <w:name w:val="Table Grid"/>
    <w:basedOn w:val="NormaleTabelle"/>
    <w:uiPriority w:val="59"/>
    <w:locked/>
    <w:rsid w:val="00B254D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
    <w:semiHidden/>
    <w:locked/>
    <w:rsid w:val="00B254D6"/>
    <w:pPr>
      <w:tabs>
        <w:tab w:val="center" w:pos="4536"/>
        <w:tab w:val="right" w:pos="9072"/>
      </w:tabs>
      <w:spacing w:line="240" w:lineRule="auto"/>
    </w:pPr>
  </w:style>
  <w:style w:type="character" w:customStyle="1" w:styleId="KopfzeileZchn">
    <w:name w:val="Kopfzeile Zchn"/>
    <w:basedOn w:val="Absatz-Standardschriftart"/>
    <w:link w:val="Kopfzeile"/>
    <w:uiPriority w:val="9"/>
    <w:semiHidden/>
    <w:rsid w:val="00B254D6"/>
  </w:style>
  <w:style w:type="paragraph" w:styleId="Fuzeile">
    <w:name w:val="footer"/>
    <w:basedOn w:val="Standard"/>
    <w:link w:val="FuzeileZchn"/>
    <w:uiPriority w:val="10"/>
    <w:semiHidden/>
    <w:locked/>
    <w:rsid w:val="00B254D6"/>
    <w:pPr>
      <w:tabs>
        <w:tab w:val="center" w:pos="4536"/>
        <w:tab w:val="right" w:pos="9072"/>
      </w:tabs>
      <w:spacing w:line="240" w:lineRule="auto"/>
    </w:pPr>
  </w:style>
  <w:style w:type="character" w:customStyle="1" w:styleId="FuzeileZchn">
    <w:name w:val="Fußzeile Zchn"/>
    <w:basedOn w:val="Absatz-Standardschriftart"/>
    <w:link w:val="Fuzeile"/>
    <w:uiPriority w:val="10"/>
    <w:semiHidden/>
    <w:rsid w:val="00B254D6"/>
  </w:style>
  <w:style w:type="table" w:customStyle="1" w:styleId="TabelleTHKlnmitErgebniszeile">
    <w:name w:val="Tabelle TH Köln mit Ergebniszeile"/>
    <w:basedOn w:val="NormaleTabelle"/>
    <w:uiPriority w:val="99"/>
    <w:locked/>
    <w:rsid w:val="00B254D6"/>
    <w:pPr>
      <w:spacing w:after="0" w:line="278" w:lineRule="auto"/>
    </w:pPr>
    <w:tblPr>
      <w:tblBorders>
        <w:bottom w:val="single" w:sz="4" w:space="0" w:color="auto"/>
        <w:insideH w:val="single" w:sz="4" w:space="0" w:color="auto"/>
      </w:tblBorders>
      <w:tblCellMar>
        <w:top w:w="85" w:type="dxa"/>
        <w:left w:w="85" w:type="dxa"/>
        <w:bottom w:w="85" w:type="dxa"/>
        <w:right w:w="57" w:type="dxa"/>
      </w:tblCellMar>
    </w:tblPr>
    <w:tcPr>
      <w:tcMar>
        <w:top w:w="57" w:type="dxa"/>
        <w:left w:w="57" w:type="dxa"/>
        <w:bottom w:w="57" w:type="dxa"/>
      </w:tcMar>
    </w:tcPr>
    <w:tblStylePr w:type="firstRow">
      <w:rPr>
        <w:b/>
      </w:rPr>
      <w:tblPr/>
      <w:trPr>
        <w:tblHeader/>
      </w:trPr>
      <w:tcPr>
        <w:tcBorders>
          <w:top w:val="nil"/>
          <w:left w:val="nil"/>
          <w:bottom w:val="single" w:sz="12" w:space="0" w:color="auto"/>
          <w:right w:val="nil"/>
          <w:insideH w:val="nil"/>
          <w:insideV w:val="nil"/>
          <w:tl2br w:val="nil"/>
          <w:tr2bl w:val="nil"/>
        </w:tcBorders>
      </w:tcPr>
    </w:tblStylePr>
    <w:tblStylePr w:type="lastRow">
      <w:rPr>
        <w:b w:val="0"/>
      </w:rPr>
      <w:tblPr/>
      <w:tcPr>
        <w:tcBorders>
          <w:top w:val="single" w:sz="4" w:space="0" w:color="auto"/>
          <w:left w:val="nil"/>
          <w:bottom w:val="single" w:sz="4" w:space="0" w:color="auto"/>
          <w:right w:val="nil"/>
          <w:insideH w:val="nil"/>
          <w:insideV w:val="nil"/>
          <w:tl2br w:val="nil"/>
          <w:tr2bl w:val="nil"/>
        </w:tcBorders>
      </w:tcPr>
    </w:tblStylePr>
  </w:style>
  <w:style w:type="character" w:styleId="BesuchterLink">
    <w:name w:val="FollowedHyperlink"/>
    <w:basedOn w:val="Absatz-Standardschriftart"/>
    <w:uiPriority w:val="99"/>
    <w:semiHidden/>
    <w:rsid w:val="00B254D6"/>
    <w:rPr>
      <w:color w:val="auto"/>
      <w:u w:val="single"/>
    </w:rPr>
  </w:style>
  <w:style w:type="paragraph" w:styleId="Textkrper2">
    <w:name w:val="Body Text 2"/>
    <w:basedOn w:val="Standard"/>
    <w:link w:val="Textkrper2Zchn"/>
    <w:uiPriority w:val="99"/>
    <w:semiHidden/>
    <w:locked/>
    <w:rsid w:val="00B254D6"/>
  </w:style>
  <w:style w:type="character" w:customStyle="1" w:styleId="Textkrper2Zchn">
    <w:name w:val="Textkörper 2 Zchn"/>
    <w:basedOn w:val="Absatz-Standardschriftart"/>
    <w:link w:val="Textkrper2"/>
    <w:uiPriority w:val="99"/>
    <w:semiHidden/>
    <w:rsid w:val="00B254D6"/>
  </w:style>
  <w:style w:type="paragraph" w:customStyle="1" w:styleId="DachzeileSubheadTitelseiteTH">
    <w:name w:val="Dachzeile/Subhead (Titelseite) TH"/>
    <w:basedOn w:val="FlietextTH"/>
    <w:uiPriority w:val="5"/>
    <w:qFormat/>
    <w:rsid w:val="00B254D6"/>
    <w:pPr>
      <w:spacing w:line="317" w:lineRule="auto"/>
    </w:pPr>
    <w:rPr>
      <w:sz w:val="24"/>
      <w:szCs w:val="21"/>
    </w:rPr>
  </w:style>
  <w:style w:type="paragraph" w:customStyle="1" w:styleId="SeitenzahlTH">
    <w:name w:val="Seitenzahl TH"/>
    <w:basedOn w:val="Kopf-FuzeileTH"/>
    <w:uiPriority w:val="9"/>
    <w:locked/>
    <w:rsid w:val="00B254D6"/>
    <w:pPr>
      <w:jc w:val="right"/>
    </w:pPr>
  </w:style>
  <w:style w:type="paragraph" w:customStyle="1" w:styleId="Tabellenkopfzeile">
    <w:name w:val="Tabellenkopfzeile"/>
    <w:basedOn w:val="Tabellentext85ptTHlinksbndig"/>
    <w:uiPriority w:val="6"/>
    <w:locked/>
    <w:rsid w:val="00B254D6"/>
  </w:style>
  <w:style w:type="paragraph" w:styleId="Textkrper">
    <w:name w:val="Body Text"/>
    <w:basedOn w:val="Standard"/>
    <w:link w:val="TextkrperZchn"/>
    <w:uiPriority w:val="99"/>
    <w:semiHidden/>
    <w:unhideWhenUsed/>
    <w:locked/>
    <w:rsid w:val="00B254D6"/>
  </w:style>
  <w:style w:type="character" w:customStyle="1" w:styleId="TextkrperZchn">
    <w:name w:val="Textkörper Zchn"/>
    <w:basedOn w:val="Absatz-Standardschriftart"/>
    <w:link w:val="Textkrper"/>
    <w:uiPriority w:val="99"/>
    <w:semiHidden/>
    <w:rsid w:val="00B254D6"/>
  </w:style>
  <w:style w:type="numbering" w:customStyle="1" w:styleId="ListeAufzhlungStrich1">
    <w:name w:val="Liste Aufzählung Strich1"/>
    <w:uiPriority w:val="99"/>
    <w:locked/>
    <w:rsid w:val="00B254D6"/>
  </w:style>
  <w:style w:type="character" w:customStyle="1" w:styleId="Textschwarz">
    <w:name w:val="Text schwarz"/>
    <w:basedOn w:val="Absatz-Standardschriftart"/>
    <w:rsid w:val="00B254D6"/>
    <w:rPr>
      <w:color w:val="000000" w:themeColor="text1"/>
    </w:rPr>
  </w:style>
  <w:style w:type="numbering" w:customStyle="1" w:styleId="ListeAufzhlunga-b-c1">
    <w:name w:val="Liste Aufzählung a-b-c1"/>
    <w:uiPriority w:val="99"/>
    <w:rsid w:val="00B254D6"/>
    <w:pPr>
      <w:numPr>
        <w:numId w:val="31"/>
      </w:numPr>
    </w:pPr>
  </w:style>
  <w:style w:type="paragraph" w:customStyle="1" w:styleId="LauterText">
    <w:name w:val="Lauter Text"/>
    <w:basedOn w:val="AufzhlungStrichTH"/>
    <w:rsid w:val="00B254D6"/>
    <w:pPr>
      <w:numPr>
        <w:numId w:val="0"/>
      </w:numPr>
      <w:spacing w:before="120" w:after="120" w:line="240" w:lineRule="auto"/>
      <w:ind w:left="454"/>
      <w:contextualSpacing w:val="0"/>
    </w:pPr>
    <w:rPr>
      <w:sz w:val="44"/>
      <w:szCs w:val="44"/>
    </w:rPr>
  </w:style>
  <w:style w:type="paragraph" w:customStyle="1" w:styleId="Tabellentextlinksbndig">
    <w:name w:val="Tabellentext linksbündig"/>
    <w:basedOn w:val="Standard"/>
    <w:uiPriority w:val="9"/>
    <w:qFormat/>
    <w:rsid w:val="00B254D6"/>
    <w:pPr>
      <w:framePr w:hSpace="142" w:wrap="around" w:hAnchor="margin" w:yAlign="bottom"/>
      <w:spacing w:after="0" w:line="240" w:lineRule="auto"/>
      <w:suppressOverlap/>
    </w:pPr>
    <w:rPr>
      <w:rFonts w:eastAsia="Calibri"/>
      <w:color w:val="auto"/>
      <w:sz w:val="17"/>
      <w:szCs w:val="16"/>
      <w:lang w:eastAsia="en-US"/>
    </w:rPr>
  </w:style>
  <w:style w:type="table" w:customStyle="1" w:styleId="TabelleProjektunterlagen">
    <w:name w:val="Tabelle_Projektunterlagen"/>
    <w:basedOn w:val="NormaleTabelle"/>
    <w:uiPriority w:val="99"/>
    <w:rsid w:val="00B254D6"/>
    <w:pPr>
      <w:spacing w:before="120" w:line="280" w:lineRule="exact"/>
    </w:pPr>
    <w:rPr>
      <w:rFonts w:eastAsia="Calibri"/>
      <w:color w:val="auto"/>
      <w:sz w:val="16"/>
    </w:rPr>
    <w:tblPr>
      <w:tblBorders>
        <w:top w:val="single" w:sz="4" w:space="0" w:color="BFBFBF" w:themeColor="background1" w:themeShade="BF"/>
        <w:bottom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rPr>
        <w:rFonts w:ascii="Arial" w:hAnsi="Arial"/>
        <w:b/>
        <w:sz w:val="16"/>
      </w:rPr>
      <w:tblPr/>
      <w:tcPr>
        <w:shd w:val="clear" w:color="auto" w:fill="F2F2F2" w:themeFill="background1" w:themeFillShade="F2"/>
      </w:tcPr>
    </w:tblStylePr>
  </w:style>
  <w:style w:type="character" w:customStyle="1" w:styleId="markedcontent">
    <w:name w:val="markedcontent"/>
    <w:basedOn w:val="Absatz-Standardschriftart"/>
    <w:rsid w:val="00B254D6"/>
  </w:style>
  <w:style w:type="character" w:customStyle="1" w:styleId="throt0">
    <w:name w:val="throt"/>
    <w:basedOn w:val="Absatz-Standardschriftart"/>
    <w:rsid w:val="00B254D6"/>
  </w:style>
  <w:style w:type="character" w:styleId="NichtaufgelsteErwhnung">
    <w:name w:val="Unresolved Mention"/>
    <w:basedOn w:val="Absatz-Standardschriftart"/>
    <w:uiPriority w:val="99"/>
    <w:semiHidden/>
    <w:unhideWhenUsed/>
    <w:rsid w:val="002A2F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249531">
      <w:bodyDiv w:val="1"/>
      <w:marLeft w:val="0"/>
      <w:marRight w:val="0"/>
      <w:marTop w:val="0"/>
      <w:marBottom w:val="0"/>
      <w:divBdr>
        <w:top w:val="none" w:sz="0" w:space="0" w:color="auto"/>
        <w:left w:val="none" w:sz="0" w:space="0" w:color="auto"/>
        <w:bottom w:val="none" w:sz="0" w:space="0" w:color="auto"/>
        <w:right w:val="none" w:sz="0" w:space="0" w:color="auto"/>
      </w:divBdr>
    </w:div>
    <w:div w:id="295112360">
      <w:bodyDiv w:val="1"/>
      <w:marLeft w:val="240"/>
      <w:marRight w:val="240"/>
      <w:marTop w:val="240"/>
      <w:marBottom w:val="60"/>
      <w:divBdr>
        <w:top w:val="none" w:sz="0" w:space="0" w:color="auto"/>
        <w:left w:val="none" w:sz="0" w:space="0" w:color="auto"/>
        <w:bottom w:val="none" w:sz="0" w:space="0" w:color="auto"/>
        <w:right w:val="none" w:sz="0" w:space="0" w:color="auto"/>
      </w:divBdr>
      <w:divsChild>
        <w:div w:id="1820338880">
          <w:marLeft w:val="0"/>
          <w:marRight w:val="0"/>
          <w:marTop w:val="0"/>
          <w:marBottom w:val="0"/>
          <w:divBdr>
            <w:top w:val="none" w:sz="0" w:space="0" w:color="auto"/>
            <w:left w:val="none" w:sz="0" w:space="0" w:color="auto"/>
            <w:bottom w:val="none" w:sz="0" w:space="0" w:color="auto"/>
            <w:right w:val="none" w:sz="0" w:space="0" w:color="auto"/>
          </w:divBdr>
          <w:divsChild>
            <w:div w:id="723067832">
              <w:marLeft w:val="0"/>
              <w:marRight w:val="0"/>
              <w:marTop w:val="0"/>
              <w:marBottom w:val="0"/>
              <w:divBdr>
                <w:top w:val="none" w:sz="0" w:space="0" w:color="auto"/>
                <w:left w:val="none" w:sz="0" w:space="0" w:color="auto"/>
                <w:bottom w:val="none" w:sz="0" w:space="0" w:color="auto"/>
                <w:right w:val="none" w:sz="0" w:space="0" w:color="auto"/>
              </w:divBdr>
              <w:divsChild>
                <w:div w:id="245386956">
                  <w:marLeft w:val="0"/>
                  <w:marRight w:val="0"/>
                  <w:marTop w:val="0"/>
                  <w:marBottom w:val="0"/>
                  <w:divBdr>
                    <w:top w:val="none" w:sz="0" w:space="0" w:color="auto"/>
                    <w:left w:val="none" w:sz="0" w:space="0" w:color="auto"/>
                    <w:bottom w:val="none" w:sz="0" w:space="0" w:color="auto"/>
                    <w:right w:val="none" w:sz="0" w:space="0" w:color="auto"/>
                  </w:divBdr>
                </w:div>
                <w:div w:id="1981568350">
                  <w:marLeft w:val="0"/>
                  <w:marRight w:val="0"/>
                  <w:marTop w:val="0"/>
                  <w:marBottom w:val="0"/>
                  <w:divBdr>
                    <w:top w:val="none" w:sz="0" w:space="0" w:color="auto"/>
                    <w:left w:val="none" w:sz="0" w:space="0" w:color="auto"/>
                    <w:bottom w:val="none" w:sz="0" w:space="0" w:color="auto"/>
                    <w:right w:val="none" w:sz="0" w:space="0" w:color="auto"/>
                  </w:divBdr>
                </w:div>
                <w:div w:id="396782987">
                  <w:marLeft w:val="0"/>
                  <w:marRight w:val="0"/>
                  <w:marTop w:val="0"/>
                  <w:marBottom w:val="0"/>
                  <w:divBdr>
                    <w:top w:val="none" w:sz="0" w:space="0" w:color="auto"/>
                    <w:left w:val="none" w:sz="0" w:space="0" w:color="auto"/>
                    <w:bottom w:val="none" w:sz="0" w:space="0" w:color="auto"/>
                    <w:right w:val="none" w:sz="0" w:space="0" w:color="auto"/>
                  </w:divBdr>
                </w:div>
                <w:div w:id="340398295">
                  <w:marLeft w:val="0"/>
                  <w:marRight w:val="0"/>
                  <w:marTop w:val="0"/>
                  <w:marBottom w:val="0"/>
                  <w:divBdr>
                    <w:top w:val="none" w:sz="0" w:space="0" w:color="auto"/>
                    <w:left w:val="none" w:sz="0" w:space="0" w:color="auto"/>
                    <w:bottom w:val="none" w:sz="0" w:space="0" w:color="auto"/>
                    <w:right w:val="none" w:sz="0" w:space="0" w:color="auto"/>
                  </w:divBdr>
                </w:div>
                <w:div w:id="146215406">
                  <w:marLeft w:val="0"/>
                  <w:marRight w:val="0"/>
                  <w:marTop w:val="0"/>
                  <w:marBottom w:val="0"/>
                  <w:divBdr>
                    <w:top w:val="none" w:sz="0" w:space="0" w:color="auto"/>
                    <w:left w:val="none" w:sz="0" w:space="0" w:color="auto"/>
                    <w:bottom w:val="none" w:sz="0" w:space="0" w:color="auto"/>
                    <w:right w:val="none" w:sz="0" w:space="0" w:color="auto"/>
                  </w:divBdr>
                </w:div>
                <w:div w:id="1729724189">
                  <w:marLeft w:val="0"/>
                  <w:marRight w:val="0"/>
                  <w:marTop w:val="0"/>
                  <w:marBottom w:val="0"/>
                  <w:divBdr>
                    <w:top w:val="none" w:sz="0" w:space="0" w:color="auto"/>
                    <w:left w:val="none" w:sz="0" w:space="0" w:color="auto"/>
                    <w:bottom w:val="none" w:sz="0" w:space="0" w:color="auto"/>
                    <w:right w:val="none" w:sz="0" w:space="0" w:color="auto"/>
                  </w:divBdr>
                </w:div>
                <w:div w:id="692656572">
                  <w:marLeft w:val="0"/>
                  <w:marRight w:val="0"/>
                  <w:marTop w:val="0"/>
                  <w:marBottom w:val="0"/>
                  <w:divBdr>
                    <w:top w:val="none" w:sz="0" w:space="0" w:color="auto"/>
                    <w:left w:val="none" w:sz="0" w:space="0" w:color="auto"/>
                    <w:bottom w:val="none" w:sz="0" w:space="0" w:color="auto"/>
                    <w:right w:val="none" w:sz="0" w:space="0" w:color="auto"/>
                  </w:divBdr>
                </w:div>
                <w:div w:id="1096443438">
                  <w:marLeft w:val="0"/>
                  <w:marRight w:val="0"/>
                  <w:marTop w:val="0"/>
                  <w:marBottom w:val="0"/>
                  <w:divBdr>
                    <w:top w:val="none" w:sz="0" w:space="0" w:color="auto"/>
                    <w:left w:val="none" w:sz="0" w:space="0" w:color="auto"/>
                    <w:bottom w:val="none" w:sz="0" w:space="0" w:color="auto"/>
                    <w:right w:val="none" w:sz="0" w:space="0" w:color="auto"/>
                  </w:divBdr>
                </w:div>
                <w:div w:id="467355010">
                  <w:marLeft w:val="0"/>
                  <w:marRight w:val="0"/>
                  <w:marTop w:val="0"/>
                  <w:marBottom w:val="0"/>
                  <w:divBdr>
                    <w:top w:val="none" w:sz="0" w:space="0" w:color="auto"/>
                    <w:left w:val="none" w:sz="0" w:space="0" w:color="auto"/>
                    <w:bottom w:val="none" w:sz="0" w:space="0" w:color="auto"/>
                    <w:right w:val="none" w:sz="0" w:space="0" w:color="auto"/>
                  </w:divBdr>
                </w:div>
                <w:div w:id="756369133">
                  <w:marLeft w:val="0"/>
                  <w:marRight w:val="0"/>
                  <w:marTop w:val="0"/>
                  <w:marBottom w:val="0"/>
                  <w:divBdr>
                    <w:top w:val="none" w:sz="0" w:space="0" w:color="auto"/>
                    <w:left w:val="none" w:sz="0" w:space="0" w:color="auto"/>
                    <w:bottom w:val="none" w:sz="0" w:space="0" w:color="auto"/>
                    <w:right w:val="none" w:sz="0" w:space="0" w:color="auto"/>
                  </w:divBdr>
                </w:div>
                <w:div w:id="1389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62629">
      <w:bodyDiv w:val="1"/>
      <w:marLeft w:val="0"/>
      <w:marRight w:val="0"/>
      <w:marTop w:val="0"/>
      <w:marBottom w:val="0"/>
      <w:divBdr>
        <w:top w:val="none" w:sz="0" w:space="0" w:color="auto"/>
        <w:left w:val="none" w:sz="0" w:space="0" w:color="auto"/>
        <w:bottom w:val="none" w:sz="0" w:space="0" w:color="auto"/>
        <w:right w:val="none" w:sz="0" w:space="0" w:color="auto"/>
      </w:divBdr>
    </w:div>
    <w:div w:id="369887259">
      <w:bodyDiv w:val="1"/>
      <w:marLeft w:val="0"/>
      <w:marRight w:val="0"/>
      <w:marTop w:val="0"/>
      <w:marBottom w:val="0"/>
      <w:divBdr>
        <w:top w:val="none" w:sz="0" w:space="0" w:color="auto"/>
        <w:left w:val="none" w:sz="0" w:space="0" w:color="auto"/>
        <w:bottom w:val="none" w:sz="0" w:space="0" w:color="auto"/>
        <w:right w:val="none" w:sz="0" w:space="0" w:color="auto"/>
      </w:divBdr>
    </w:div>
    <w:div w:id="577203918">
      <w:bodyDiv w:val="1"/>
      <w:marLeft w:val="0"/>
      <w:marRight w:val="0"/>
      <w:marTop w:val="0"/>
      <w:marBottom w:val="0"/>
      <w:divBdr>
        <w:top w:val="none" w:sz="0" w:space="0" w:color="auto"/>
        <w:left w:val="none" w:sz="0" w:space="0" w:color="auto"/>
        <w:bottom w:val="none" w:sz="0" w:space="0" w:color="auto"/>
        <w:right w:val="none" w:sz="0" w:space="0" w:color="auto"/>
      </w:divBdr>
    </w:div>
    <w:div w:id="586379353">
      <w:bodyDiv w:val="1"/>
      <w:marLeft w:val="0"/>
      <w:marRight w:val="0"/>
      <w:marTop w:val="0"/>
      <w:marBottom w:val="0"/>
      <w:divBdr>
        <w:top w:val="none" w:sz="0" w:space="0" w:color="auto"/>
        <w:left w:val="none" w:sz="0" w:space="0" w:color="auto"/>
        <w:bottom w:val="none" w:sz="0" w:space="0" w:color="auto"/>
        <w:right w:val="none" w:sz="0" w:space="0" w:color="auto"/>
      </w:divBdr>
    </w:div>
    <w:div w:id="630671995">
      <w:bodyDiv w:val="1"/>
      <w:marLeft w:val="0"/>
      <w:marRight w:val="0"/>
      <w:marTop w:val="0"/>
      <w:marBottom w:val="0"/>
      <w:divBdr>
        <w:top w:val="none" w:sz="0" w:space="0" w:color="auto"/>
        <w:left w:val="none" w:sz="0" w:space="0" w:color="auto"/>
        <w:bottom w:val="none" w:sz="0" w:space="0" w:color="auto"/>
        <w:right w:val="none" w:sz="0" w:space="0" w:color="auto"/>
      </w:divBdr>
    </w:div>
    <w:div w:id="771821780">
      <w:bodyDiv w:val="1"/>
      <w:marLeft w:val="240"/>
      <w:marRight w:val="240"/>
      <w:marTop w:val="240"/>
      <w:marBottom w:val="60"/>
      <w:divBdr>
        <w:top w:val="none" w:sz="0" w:space="0" w:color="auto"/>
        <w:left w:val="none" w:sz="0" w:space="0" w:color="auto"/>
        <w:bottom w:val="none" w:sz="0" w:space="0" w:color="auto"/>
        <w:right w:val="none" w:sz="0" w:space="0" w:color="auto"/>
      </w:divBdr>
      <w:divsChild>
        <w:div w:id="113595999">
          <w:marLeft w:val="0"/>
          <w:marRight w:val="0"/>
          <w:marTop w:val="0"/>
          <w:marBottom w:val="0"/>
          <w:divBdr>
            <w:top w:val="none" w:sz="0" w:space="0" w:color="auto"/>
            <w:left w:val="none" w:sz="0" w:space="0" w:color="auto"/>
            <w:bottom w:val="none" w:sz="0" w:space="0" w:color="auto"/>
            <w:right w:val="none" w:sz="0" w:space="0" w:color="auto"/>
          </w:divBdr>
          <w:divsChild>
            <w:div w:id="686559483">
              <w:marLeft w:val="0"/>
              <w:marRight w:val="0"/>
              <w:marTop w:val="0"/>
              <w:marBottom w:val="0"/>
              <w:divBdr>
                <w:top w:val="none" w:sz="0" w:space="0" w:color="auto"/>
                <w:left w:val="none" w:sz="0" w:space="0" w:color="auto"/>
                <w:bottom w:val="none" w:sz="0" w:space="0" w:color="auto"/>
                <w:right w:val="none" w:sz="0" w:space="0" w:color="auto"/>
              </w:divBdr>
              <w:divsChild>
                <w:div w:id="321399809">
                  <w:marLeft w:val="0"/>
                  <w:marRight w:val="0"/>
                  <w:marTop w:val="0"/>
                  <w:marBottom w:val="0"/>
                  <w:divBdr>
                    <w:top w:val="none" w:sz="0" w:space="0" w:color="auto"/>
                    <w:left w:val="none" w:sz="0" w:space="0" w:color="auto"/>
                    <w:bottom w:val="none" w:sz="0" w:space="0" w:color="auto"/>
                    <w:right w:val="none" w:sz="0" w:space="0" w:color="auto"/>
                  </w:divBdr>
                </w:div>
                <w:div w:id="1097406078">
                  <w:marLeft w:val="0"/>
                  <w:marRight w:val="0"/>
                  <w:marTop w:val="0"/>
                  <w:marBottom w:val="0"/>
                  <w:divBdr>
                    <w:top w:val="none" w:sz="0" w:space="0" w:color="auto"/>
                    <w:left w:val="none" w:sz="0" w:space="0" w:color="auto"/>
                    <w:bottom w:val="none" w:sz="0" w:space="0" w:color="auto"/>
                    <w:right w:val="none" w:sz="0" w:space="0" w:color="auto"/>
                  </w:divBdr>
                </w:div>
                <w:div w:id="2142070172">
                  <w:marLeft w:val="0"/>
                  <w:marRight w:val="0"/>
                  <w:marTop w:val="0"/>
                  <w:marBottom w:val="0"/>
                  <w:divBdr>
                    <w:top w:val="none" w:sz="0" w:space="0" w:color="auto"/>
                    <w:left w:val="none" w:sz="0" w:space="0" w:color="auto"/>
                    <w:bottom w:val="none" w:sz="0" w:space="0" w:color="auto"/>
                    <w:right w:val="none" w:sz="0" w:space="0" w:color="auto"/>
                  </w:divBdr>
                </w:div>
                <w:div w:id="1255624449">
                  <w:marLeft w:val="0"/>
                  <w:marRight w:val="0"/>
                  <w:marTop w:val="0"/>
                  <w:marBottom w:val="0"/>
                  <w:divBdr>
                    <w:top w:val="none" w:sz="0" w:space="0" w:color="auto"/>
                    <w:left w:val="none" w:sz="0" w:space="0" w:color="auto"/>
                    <w:bottom w:val="none" w:sz="0" w:space="0" w:color="auto"/>
                    <w:right w:val="none" w:sz="0" w:space="0" w:color="auto"/>
                  </w:divBdr>
                </w:div>
                <w:div w:id="1969817951">
                  <w:marLeft w:val="0"/>
                  <w:marRight w:val="0"/>
                  <w:marTop w:val="0"/>
                  <w:marBottom w:val="0"/>
                  <w:divBdr>
                    <w:top w:val="none" w:sz="0" w:space="0" w:color="auto"/>
                    <w:left w:val="none" w:sz="0" w:space="0" w:color="auto"/>
                    <w:bottom w:val="none" w:sz="0" w:space="0" w:color="auto"/>
                    <w:right w:val="none" w:sz="0" w:space="0" w:color="auto"/>
                  </w:divBdr>
                </w:div>
                <w:div w:id="493105038">
                  <w:marLeft w:val="0"/>
                  <w:marRight w:val="0"/>
                  <w:marTop w:val="0"/>
                  <w:marBottom w:val="0"/>
                  <w:divBdr>
                    <w:top w:val="none" w:sz="0" w:space="0" w:color="auto"/>
                    <w:left w:val="none" w:sz="0" w:space="0" w:color="auto"/>
                    <w:bottom w:val="none" w:sz="0" w:space="0" w:color="auto"/>
                    <w:right w:val="none" w:sz="0" w:space="0" w:color="auto"/>
                  </w:divBdr>
                </w:div>
                <w:div w:id="1664117956">
                  <w:marLeft w:val="0"/>
                  <w:marRight w:val="0"/>
                  <w:marTop w:val="0"/>
                  <w:marBottom w:val="0"/>
                  <w:divBdr>
                    <w:top w:val="none" w:sz="0" w:space="0" w:color="auto"/>
                    <w:left w:val="none" w:sz="0" w:space="0" w:color="auto"/>
                    <w:bottom w:val="none" w:sz="0" w:space="0" w:color="auto"/>
                    <w:right w:val="none" w:sz="0" w:space="0" w:color="auto"/>
                  </w:divBdr>
                </w:div>
                <w:div w:id="834033754">
                  <w:marLeft w:val="0"/>
                  <w:marRight w:val="0"/>
                  <w:marTop w:val="0"/>
                  <w:marBottom w:val="0"/>
                  <w:divBdr>
                    <w:top w:val="none" w:sz="0" w:space="0" w:color="auto"/>
                    <w:left w:val="none" w:sz="0" w:space="0" w:color="auto"/>
                    <w:bottom w:val="none" w:sz="0" w:space="0" w:color="auto"/>
                    <w:right w:val="none" w:sz="0" w:space="0" w:color="auto"/>
                  </w:divBdr>
                </w:div>
                <w:div w:id="294919282">
                  <w:marLeft w:val="0"/>
                  <w:marRight w:val="0"/>
                  <w:marTop w:val="0"/>
                  <w:marBottom w:val="0"/>
                  <w:divBdr>
                    <w:top w:val="none" w:sz="0" w:space="0" w:color="auto"/>
                    <w:left w:val="none" w:sz="0" w:space="0" w:color="auto"/>
                    <w:bottom w:val="none" w:sz="0" w:space="0" w:color="auto"/>
                    <w:right w:val="none" w:sz="0" w:space="0" w:color="auto"/>
                  </w:divBdr>
                </w:div>
                <w:div w:id="1234705109">
                  <w:marLeft w:val="0"/>
                  <w:marRight w:val="0"/>
                  <w:marTop w:val="0"/>
                  <w:marBottom w:val="0"/>
                  <w:divBdr>
                    <w:top w:val="none" w:sz="0" w:space="0" w:color="auto"/>
                    <w:left w:val="none" w:sz="0" w:space="0" w:color="auto"/>
                    <w:bottom w:val="none" w:sz="0" w:space="0" w:color="auto"/>
                    <w:right w:val="none" w:sz="0" w:space="0" w:color="auto"/>
                  </w:divBdr>
                </w:div>
                <w:div w:id="16673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95685">
      <w:bodyDiv w:val="1"/>
      <w:marLeft w:val="0"/>
      <w:marRight w:val="0"/>
      <w:marTop w:val="0"/>
      <w:marBottom w:val="0"/>
      <w:divBdr>
        <w:top w:val="none" w:sz="0" w:space="0" w:color="auto"/>
        <w:left w:val="none" w:sz="0" w:space="0" w:color="auto"/>
        <w:bottom w:val="none" w:sz="0" w:space="0" w:color="auto"/>
        <w:right w:val="none" w:sz="0" w:space="0" w:color="auto"/>
      </w:divBdr>
    </w:div>
    <w:div w:id="1214579657">
      <w:bodyDiv w:val="1"/>
      <w:marLeft w:val="0"/>
      <w:marRight w:val="0"/>
      <w:marTop w:val="0"/>
      <w:marBottom w:val="0"/>
      <w:divBdr>
        <w:top w:val="none" w:sz="0" w:space="0" w:color="auto"/>
        <w:left w:val="none" w:sz="0" w:space="0" w:color="auto"/>
        <w:bottom w:val="none" w:sz="0" w:space="0" w:color="auto"/>
        <w:right w:val="none" w:sz="0" w:space="0" w:color="auto"/>
      </w:divBdr>
    </w:div>
    <w:div w:id="1496921363">
      <w:bodyDiv w:val="1"/>
      <w:marLeft w:val="0"/>
      <w:marRight w:val="0"/>
      <w:marTop w:val="0"/>
      <w:marBottom w:val="0"/>
      <w:divBdr>
        <w:top w:val="none" w:sz="0" w:space="0" w:color="auto"/>
        <w:left w:val="none" w:sz="0" w:space="0" w:color="auto"/>
        <w:bottom w:val="none" w:sz="0" w:space="0" w:color="auto"/>
        <w:right w:val="none" w:sz="0" w:space="0" w:color="auto"/>
      </w:divBdr>
    </w:div>
    <w:div w:id="1744794436">
      <w:bodyDiv w:val="1"/>
      <w:marLeft w:val="0"/>
      <w:marRight w:val="0"/>
      <w:marTop w:val="0"/>
      <w:marBottom w:val="0"/>
      <w:divBdr>
        <w:top w:val="none" w:sz="0" w:space="0" w:color="auto"/>
        <w:left w:val="none" w:sz="0" w:space="0" w:color="auto"/>
        <w:bottom w:val="none" w:sz="0" w:space="0" w:color="auto"/>
        <w:right w:val="none" w:sz="0" w:space="0" w:color="auto"/>
      </w:divBdr>
    </w:div>
    <w:div w:id="1971209213">
      <w:bodyDiv w:val="1"/>
      <w:marLeft w:val="0"/>
      <w:marRight w:val="0"/>
      <w:marTop w:val="0"/>
      <w:marBottom w:val="0"/>
      <w:divBdr>
        <w:top w:val="none" w:sz="0" w:space="0" w:color="auto"/>
        <w:left w:val="none" w:sz="0" w:space="0" w:color="auto"/>
        <w:bottom w:val="none" w:sz="0" w:space="0" w:color="auto"/>
        <w:right w:val="none" w:sz="0" w:space="0" w:color="auto"/>
      </w:divBdr>
    </w:div>
    <w:div w:id="214689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6/09/relationships/commentsIds" Target="commentsIds.xml"/><Relationship Id="rId18" Type="http://schemas.openxmlformats.org/officeDocument/2006/relationships/footer" Target="footer1.xml"/><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image" Target="media/image3.tiff"/><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header" Target="header5.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2.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7.xml"/><Relationship Id="rId10" Type="http://schemas.openxmlformats.org/officeDocument/2006/relationships/header" Target="header2.xml"/><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header" Target="header1.xml"/><Relationship Id="rId14" Type="http://schemas.microsoft.com/office/2018/08/relationships/commentsExtensible" Target="commentsExtensible.xml"/><Relationship Id="rId22" Type="http://schemas.openxmlformats.org/officeDocument/2006/relationships/header" Target="header6.xml"/><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schmitz\Downloads\vorlagebpo(10).dotx" TargetMode="External"/></Relationships>
</file>

<file path=word/theme/theme1.xml><?xml version="1.0" encoding="utf-8"?>
<a:theme xmlns:a="http://schemas.openxmlformats.org/drawingml/2006/main" name="TH Köln_PP">
  <a:themeElements>
    <a:clrScheme name="TH-Köln-Einfaches Farbklima">
      <a:dk1>
        <a:srgbClr val="000000"/>
      </a:dk1>
      <a:lt1>
        <a:srgbClr val="FFFFFF"/>
      </a:lt1>
      <a:dk2>
        <a:srgbClr val="808080"/>
      </a:dk2>
      <a:lt2>
        <a:srgbClr val="BFBFBF"/>
      </a:lt2>
      <a:accent1>
        <a:srgbClr val="C00009"/>
      </a:accent1>
      <a:accent2>
        <a:srgbClr val="E24300"/>
      </a:accent2>
      <a:accent3>
        <a:srgbClr val="9D167A"/>
      </a:accent3>
      <a:accent4>
        <a:srgbClr val="A00008"/>
      </a:accent4>
      <a:accent5>
        <a:srgbClr val="BB3800"/>
      </a:accent5>
      <a:accent6>
        <a:srgbClr val="740B5C"/>
      </a:accent6>
      <a:hlink>
        <a:srgbClr val="005294"/>
      </a:hlink>
      <a:folHlink>
        <a:srgbClr val="6783B4"/>
      </a:folHlink>
    </a:clrScheme>
    <a:fontScheme name="Office Klassisch 2">
      <a:maj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华文新魏"/>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configuration xmlns:c="http://ns.axespdf.com/word/configuration">
  <c:group id="Styles">
    <c:group id="Tabellenkopfzeile">
      <c:property id="RoleID" type="string">ParagraphHeaderCell</c:property>
      <c:property id="Scope" type="integer">2</c:property>
    </c:group>
  </c:group>
  <c:group id="Content"/>
  <c:group id="InitialView">
    <c:property id="MagnificationFactor" type="float">100</c:property>
  </c:group>
</c:configuration>
</file>

<file path=customXml/itemProps1.xml><?xml version="1.0" encoding="utf-8"?>
<ds:datastoreItem xmlns:ds="http://schemas.openxmlformats.org/officeDocument/2006/customXml" ds:itemID="{5C6EF640-9B93-427A-86D5-3DFEF193C502}">
  <ds:schemaRefs>
    <ds:schemaRef ds:uri="http://schemas.openxmlformats.org/officeDocument/2006/bibliography"/>
  </ds:schemaRefs>
</ds:datastoreItem>
</file>

<file path=customXml/itemProps2.xml><?xml version="1.0" encoding="utf-8"?>
<ds:datastoreItem xmlns:ds="http://schemas.openxmlformats.org/officeDocument/2006/customXml" ds:itemID="{A464EBBC-DC00-46FF-9226-7805DD9E2AD2}">
  <ds:schemaRefs>
    <ds:schemaRef ds:uri="http://ns.axespdf.com/word/configuration"/>
  </ds:schemaRefs>
</ds:datastoreItem>
</file>

<file path=docProps/app.xml><?xml version="1.0" encoding="utf-8"?>
<Properties xmlns="http://schemas.openxmlformats.org/officeDocument/2006/extended-properties" xmlns:vt="http://schemas.openxmlformats.org/officeDocument/2006/docPropsVTypes">
  <Template>C:\Users\bschmitz\Downloads\vorlagebpo(10).dotx</Template>
  <TotalTime>0</TotalTime>
  <Pages>31</Pages>
  <Words>12042</Words>
  <Characters>75869</Characters>
  <Application>Microsoft Office Word</Application>
  <DocSecurity>0</DocSecurity>
  <Lines>632</Lines>
  <Paragraphs>175</Paragraphs>
  <ScaleCrop>false</ScaleCrop>
  <Company>TH Köln</Company>
  <LinksUpToDate>false</LinksUpToDate>
  <CharactersWithSpaces>87736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Prüfungsordnung für Bachelorstudiengänge</dc:title>
  <dc:subject>Prüfungsordnung</dc:subject>
  <dc:creator>Bernadette Schmitz (bschmitz)</dc:creator>
  <cp:keywords>Prüfungsordnung BA</cp:keywords>
  <dc:description>02/2023</dc:description>
  <cp:lastModifiedBy>Christian Noss (cnoss)</cp:lastModifiedBy>
  <cp:revision>5</cp:revision>
  <cp:lastPrinted>2018-07-31T07:44:00Z</cp:lastPrinted>
  <dcterms:created xsi:type="dcterms:W3CDTF">2023-12-05T15:33:00Z</dcterms:created>
  <dcterms:modified xsi:type="dcterms:W3CDTF">2023-12-13T09:51:00Z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1917386741</vt:i4>
  </property>
  <property fmtid="{D5CDD505-2E9C-101B-9397-08002B2CF9AE}" pid="3" name="_EmailSubject">
    <vt:lpwstr/>
  </property>
  <property fmtid="{D5CDD505-2E9C-101B-9397-08002B2CF9AE}" pid="4" name="_AuthorEmail">
    <vt:lpwstr>stern@gm.fh-koeln.de</vt:lpwstr>
  </property>
  <property fmtid="{D5CDD505-2E9C-101B-9397-08002B2CF9AE}" pid="5" name="_AuthorEmailDisplayName">
    <vt:lpwstr>stern</vt:lpwstr>
  </property>
  <property fmtid="{D5CDD505-2E9C-101B-9397-08002B2CF9AE}" pid="6" name="_ReviewingToolsShownOnce">
    <vt:lpwstr/>
  </property>
  <property fmtid="{D5CDD505-2E9C-101B-9397-08002B2CF9AE}" pid="7" name="Base Target">
    <vt:lpwstr>_blank</vt:lpwstr>
  </property>
  <property fmtid="{D5CDD505-2E9C-101B-9397-08002B2CF9AE}" pid="8" name="_DocHome">
    <vt:i4>1588655945</vt:i4>
  </property>
</Properties>
</file>